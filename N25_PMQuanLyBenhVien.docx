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4D48BB" w14:textId="77777777" w:rsidR="00460372" w:rsidRPr="00BA1F55" w:rsidRDefault="00A760B2">
      <w:pPr>
        <w:spacing w:before="59"/>
        <w:ind w:right="409"/>
        <w:jc w:val="center"/>
        <w:rPr>
          <w:b/>
          <w:sz w:val="28"/>
        </w:rPr>
      </w:pPr>
      <w:r w:rsidRPr="00BA1F55">
        <w:rPr>
          <w:b/>
          <w:sz w:val="28"/>
        </w:rPr>
        <w:t>BỘ</w:t>
      </w:r>
      <w:r w:rsidRPr="00BA1F55">
        <w:rPr>
          <w:spacing w:val="-2"/>
          <w:sz w:val="28"/>
        </w:rPr>
        <w:t xml:space="preserve"> </w:t>
      </w:r>
      <w:r w:rsidRPr="00BA1F55">
        <w:rPr>
          <w:b/>
          <w:sz w:val="28"/>
        </w:rPr>
        <w:t>GIÁO</w:t>
      </w:r>
      <w:r w:rsidRPr="00BA1F55">
        <w:rPr>
          <w:sz w:val="28"/>
        </w:rPr>
        <w:t xml:space="preserve"> </w:t>
      </w:r>
      <w:r w:rsidRPr="00BA1F55">
        <w:rPr>
          <w:b/>
          <w:sz w:val="28"/>
        </w:rPr>
        <w:t>DỤC</w:t>
      </w:r>
      <w:r w:rsidRPr="00BA1F55">
        <w:rPr>
          <w:spacing w:val="-2"/>
          <w:sz w:val="28"/>
        </w:rPr>
        <w:t xml:space="preserve"> </w:t>
      </w:r>
      <w:r w:rsidRPr="00BA1F55">
        <w:rPr>
          <w:b/>
          <w:sz w:val="28"/>
        </w:rPr>
        <w:t>VÀ</w:t>
      </w:r>
      <w:r w:rsidRPr="00BA1F55">
        <w:rPr>
          <w:spacing w:val="-3"/>
          <w:sz w:val="28"/>
        </w:rPr>
        <w:t xml:space="preserve"> </w:t>
      </w:r>
      <w:r w:rsidRPr="00BA1F55">
        <w:rPr>
          <w:b/>
          <w:sz w:val="28"/>
        </w:rPr>
        <w:t>ĐÀO</w:t>
      </w:r>
      <w:r w:rsidRPr="00BA1F55">
        <w:rPr>
          <w:spacing w:val="-1"/>
          <w:sz w:val="28"/>
        </w:rPr>
        <w:t xml:space="preserve"> </w:t>
      </w:r>
      <w:r w:rsidRPr="00BA1F55">
        <w:rPr>
          <w:b/>
          <w:spacing w:val="-5"/>
          <w:sz w:val="28"/>
        </w:rPr>
        <w:t>TẠO</w:t>
      </w:r>
    </w:p>
    <w:p w14:paraId="2DEBF411" w14:textId="77777777" w:rsidR="00460372" w:rsidRPr="00BA1F55" w:rsidRDefault="00EA416E">
      <w:pPr>
        <w:spacing w:before="160" w:line="360" w:lineRule="auto"/>
        <w:ind w:left="1418" w:right="1829"/>
        <w:jc w:val="center"/>
        <w:rPr>
          <w:b/>
          <w:sz w:val="32"/>
        </w:rPr>
      </w:pPr>
      <w:r w:rsidRPr="00BA1F55">
        <mc:AlternateContent>
          <mc:Choice Requires="wps">
            <w:drawing>
              <wp:anchor distT="0" distB="0" distL="0" distR="0" simplePos="0" relativeHeight="251658246" behindDoc="0" locked="0" layoutInCell="1" allowOverlap="1" wp14:anchorId="2D795928" wp14:editId="5B6A9802">
                <wp:simplePos x="0" y="0"/>
                <wp:positionH relativeFrom="page">
                  <wp:posOffset>2437764</wp:posOffset>
                </wp:positionH>
                <wp:positionV relativeFrom="paragraph">
                  <wp:posOffset>934241</wp:posOffset>
                </wp:positionV>
                <wp:extent cx="1270" cy="1968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9685"/>
                        </a:xfrm>
                        <a:custGeom>
                          <a:avLst/>
                          <a:gdLst/>
                          <a:ahLst/>
                          <a:cxnLst/>
                          <a:rect l="l" t="t" r="r" b="b"/>
                          <a:pathLst>
                            <a:path w="1270" h="19685">
                              <a:moveTo>
                                <a:pt x="0" y="0"/>
                              </a:moveTo>
                              <a:lnTo>
                                <a:pt x="1270" y="19685"/>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D7BB4F" id="Graphic 4" o:spid="_x0000_s1026" style="position:absolute;margin-left:191.95pt;margin-top:73.55pt;width:.1pt;height:1.55pt;z-index:251658246;visibility:visible;mso-wrap-style:square;mso-wrap-distance-left:0;mso-wrap-distance-top:0;mso-wrap-distance-right:0;mso-wrap-distance-bottom:0;mso-position-horizontal:absolute;mso-position-horizontal-relative:page;mso-position-vertical:absolute;mso-position-vertical-relative:text;v-text-anchor:top" coordsize="1270,19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" path="m,l1270,19685e" filled="f" strokeweight="1.5pt">
                <v:path arrowok="t"/>
                <w10:wrap anchorx="page"/>
              </v:shape>
            </w:pict>
          </mc:Fallback>
        </mc:AlternateContent>
      </w:r>
      <w:r w:rsidR="00A760B2" w:rsidRPr="00BA1F55">
        <w:rPr>
          <w:b/>
          <w:sz w:val="32"/>
        </w:rPr>
        <w:t>TRƯỜNG</w:t>
      </w:r>
      <w:r w:rsidR="00A760B2" w:rsidRPr="00BA1F55">
        <w:rPr>
          <w:spacing w:val="-7"/>
          <w:sz w:val="32"/>
        </w:rPr>
        <w:t xml:space="preserve"> </w:t>
      </w:r>
      <w:r w:rsidR="00A760B2" w:rsidRPr="00BA1F55">
        <w:rPr>
          <w:b/>
          <w:sz w:val="32"/>
        </w:rPr>
        <w:t>ĐẠI</w:t>
      </w:r>
      <w:r w:rsidR="00A760B2" w:rsidRPr="00BA1F55">
        <w:rPr>
          <w:spacing w:val="-8"/>
          <w:sz w:val="32"/>
        </w:rPr>
        <w:t xml:space="preserve"> </w:t>
      </w:r>
      <w:r w:rsidR="00A760B2" w:rsidRPr="00BA1F55">
        <w:rPr>
          <w:b/>
          <w:sz w:val="32"/>
        </w:rPr>
        <w:t>HỌC</w:t>
      </w:r>
      <w:r w:rsidR="00A760B2" w:rsidRPr="00BA1F55">
        <w:rPr>
          <w:spacing w:val="-5"/>
          <w:sz w:val="32"/>
        </w:rPr>
        <w:t xml:space="preserve"> </w:t>
      </w:r>
      <w:r w:rsidR="00A760B2" w:rsidRPr="00BA1F55">
        <w:rPr>
          <w:b/>
          <w:sz w:val="32"/>
        </w:rPr>
        <w:t>CÔNG</w:t>
      </w:r>
      <w:r w:rsidR="00A760B2" w:rsidRPr="00BA1F55">
        <w:rPr>
          <w:spacing w:val="-7"/>
          <w:sz w:val="32"/>
        </w:rPr>
        <w:t xml:space="preserve"> </w:t>
      </w:r>
      <w:r w:rsidR="00A760B2" w:rsidRPr="00BA1F55">
        <w:rPr>
          <w:b/>
          <w:sz w:val="32"/>
        </w:rPr>
        <w:t>NGHỆ</w:t>
      </w:r>
      <w:r w:rsidR="00A760B2" w:rsidRPr="00BA1F55">
        <w:rPr>
          <w:spacing w:val="-7"/>
          <w:sz w:val="32"/>
        </w:rPr>
        <w:t xml:space="preserve"> </w:t>
      </w:r>
      <w:r w:rsidR="00A760B2" w:rsidRPr="00BA1F55">
        <w:rPr>
          <w:b/>
          <w:sz w:val="32"/>
        </w:rPr>
        <w:t>THÔNG</w:t>
      </w:r>
      <w:r w:rsidR="00A760B2" w:rsidRPr="00BA1F55">
        <w:rPr>
          <w:spacing w:val="-8"/>
          <w:sz w:val="32"/>
        </w:rPr>
        <w:t xml:space="preserve"> </w:t>
      </w:r>
      <w:r w:rsidR="00A760B2" w:rsidRPr="00BA1F55">
        <w:rPr>
          <w:b/>
          <w:sz w:val="32"/>
        </w:rPr>
        <w:t>TIN</w:t>
      </w:r>
      <w:r w:rsidR="00A760B2" w:rsidRPr="00BA1F55">
        <w:rPr>
          <w:sz w:val="32"/>
        </w:rPr>
        <w:t xml:space="preserve"> </w:t>
      </w:r>
      <w:r w:rsidR="00A760B2" w:rsidRPr="00BA1F55">
        <w:rPr>
          <w:b/>
          <w:sz w:val="32"/>
        </w:rPr>
        <w:t>KHOA</w:t>
      </w:r>
      <w:r w:rsidR="00A760B2" w:rsidRPr="00BA1F55">
        <w:rPr>
          <w:sz w:val="32"/>
        </w:rPr>
        <w:t xml:space="preserve"> </w:t>
      </w:r>
      <w:r w:rsidR="00A760B2" w:rsidRPr="00BA1F55">
        <w:rPr>
          <w:b/>
          <w:sz w:val="32"/>
        </w:rPr>
        <w:t>CÔNG</w:t>
      </w:r>
      <w:r w:rsidR="00A760B2" w:rsidRPr="00BA1F55">
        <w:rPr>
          <w:sz w:val="32"/>
        </w:rPr>
        <w:t xml:space="preserve"> </w:t>
      </w:r>
      <w:r w:rsidR="00A760B2" w:rsidRPr="00BA1F55">
        <w:rPr>
          <w:b/>
          <w:sz w:val="32"/>
        </w:rPr>
        <w:t>NGHỆ</w:t>
      </w:r>
      <w:r w:rsidR="00A760B2" w:rsidRPr="00BA1F55">
        <w:rPr>
          <w:sz w:val="32"/>
        </w:rPr>
        <w:t xml:space="preserve"> </w:t>
      </w:r>
      <w:r w:rsidR="00A760B2" w:rsidRPr="00BA1F55">
        <w:rPr>
          <w:b/>
          <w:sz w:val="32"/>
        </w:rPr>
        <w:t>PHẦN</w:t>
      </w:r>
      <w:r w:rsidR="00A760B2" w:rsidRPr="00BA1F55">
        <w:rPr>
          <w:sz w:val="32"/>
        </w:rPr>
        <w:t xml:space="preserve"> </w:t>
      </w:r>
      <w:r w:rsidR="00A760B2" w:rsidRPr="00BA1F55">
        <w:rPr>
          <w:b/>
          <w:sz w:val="32"/>
        </w:rPr>
        <w:t>MỀM</w:t>
      </w:r>
    </w:p>
    <w:p w14:paraId="4FFF0A9D" w14:textId="77777777" w:rsidR="00460372" w:rsidRPr="00BA1F55" w:rsidRDefault="00460372">
      <w:pPr>
        <w:pStyle w:val="BodyText"/>
        <w:rPr>
          <w:b/>
          <w:sz w:val="20"/>
        </w:rPr>
      </w:pPr>
    </w:p>
    <w:p w14:paraId="06470C18" w14:textId="77777777" w:rsidR="00460372" w:rsidRPr="00BA1F55" w:rsidRDefault="00460372">
      <w:pPr>
        <w:pStyle w:val="BodyText"/>
        <w:rPr>
          <w:b/>
          <w:sz w:val="32"/>
        </w:rPr>
      </w:pPr>
    </w:p>
    <w:p w14:paraId="6EA7AD23" w14:textId="77777777" w:rsidR="00460372" w:rsidRPr="00BA1F55" w:rsidRDefault="00460372">
      <w:pPr>
        <w:pStyle w:val="BodyText"/>
        <w:rPr>
          <w:b/>
          <w:sz w:val="32"/>
        </w:rPr>
      </w:pPr>
    </w:p>
    <w:p w14:paraId="31AA0F4D" w14:textId="77777777" w:rsidR="00460372" w:rsidRPr="00BA1F55" w:rsidRDefault="00460372" w:rsidP="008D6465">
      <w:pPr>
        <w:pStyle w:val="BodyText"/>
        <w:tabs>
          <w:tab w:val="right" w:pos="2268"/>
        </w:tabs>
        <w:spacing w:before="320"/>
        <w:rPr>
          <w:b/>
          <w:sz w:val="32"/>
        </w:rPr>
      </w:pPr>
    </w:p>
    <w:p w14:paraId="6419D2EA" w14:textId="77777777" w:rsidR="00460372" w:rsidRPr="00BA1F55" w:rsidRDefault="00A760B2">
      <w:pPr>
        <w:ind w:right="409"/>
        <w:jc w:val="center"/>
        <w:rPr>
          <w:b/>
          <w:sz w:val="32"/>
        </w:rPr>
      </w:pPr>
      <w:r w:rsidRPr="00BA1F55">
        <w:rPr>
          <w:b/>
          <w:sz w:val="32"/>
        </w:rPr>
        <w:t>ĐỒ</w:t>
      </w:r>
      <w:r w:rsidRPr="00BA1F55">
        <w:rPr>
          <w:spacing w:val="-3"/>
          <w:sz w:val="32"/>
        </w:rPr>
        <w:t xml:space="preserve"> </w:t>
      </w:r>
      <w:r w:rsidRPr="00BA1F55">
        <w:rPr>
          <w:b/>
          <w:sz w:val="32"/>
        </w:rPr>
        <w:t>ÁN</w:t>
      </w:r>
      <w:r w:rsidRPr="00BA1F55">
        <w:rPr>
          <w:spacing w:val="-1"/>
          <w:sz w:val="32"/>
        </w:rPr>
        <w:t xml:space="preserve"> </w:t>
      </w:r>
      <w:r w:rsidRPr="00BA1F55">
        <w:rPr>
          <w:b/>
          <w:sz w:val="32"/>
        </w:rPr>
        <w:t>MÔN</w:t>
      </w:r>
      <w:r w:rsidRPr="00BA1F55">
        <w:rPr>
          <w:spacing w:val="-1"/>
          <w:sz w:val="32"/>
        </w:rPr>
        <w:t xml:space="preserve"> </w:t>
      </w:r>
      <w:r w:rsidRPr="00BA1F55">
        <w:rPr>
          <w:b/>
          <w:spacing w:val="-5"/>
          <w:sz w:val="32"/>
        </w:rPr>
        <w:t>HỌC</w:t>
      </w:r>
    </w:p>
    <w:p w14:paraId="4DBD41F5" w14:textId="77777777" w:rsidR="00460372" w:rsidRPr="00BA1F55" w:rsidRDefault="00A760B2">
      <w:pPr>
        <w:spacing w:before="304"/>
        <w:ind w:right="406"/>
        <w:jc w:val="center"/>
        <w:rPr>
          <w:b/>
          <w:sz w:val="40"/>
        </w:rPr>
      </w:pPr>
      <w:r w:rsidRPr="00BA1F55">
        <w:rPr>
          <w:b/>
          <w:sz w:val="40"/>
        </w:rPr>
        <w:t>LẬP</w:t>
      </w:r>
      <w:r w:rsidRPr="00BA1F55">
        <w:rPr>
          <w:spacing w:val="-2"/>
          <w:sz w:val="40"/>
        </w:rPr>
        <w:t xml:space="preserve"> </w:t>
      </w:r>
      <w:r w:rsidRPr="00BA1F55">
        <w:rPr>
          <w:b/>
          <w:sz w:val="40"/>
        </w:rPr>
        <w:t>TRÌNH</w:t>
      </w:r>
      <w:r w:rsidRPr="00BA1F55">
        <w:rPr>
          <w:spacing w:val="-3"/>
          <w:sz w:val="40"/>
        </w:rPr>
        <w:t xml:space="preserve"> </w:t>
      </w:r>
      <w:r w:rsidRPr="00BA1F55">
        <w:rPr>
          <w:b/>
          <w:sz w:val="40"/>
        </w:rPr>
        <w:t>TRỰC</w:t>
      </w:r>
      <w:r w:rsidRPr="00BA1F55">
        <w:rPr>
          <w:spacing w:val="-1"/>
          <w:sz w:val="40"/>
        </w:rPr>
        <w:t xml:space="preserve"> </w:t>
      </w:r>
      <w:r w:rsidRPr="00BA1F55">
        <w:rPr>
          <w:b/>
          <w:spacing w:val="-4"/>
          <w:sz w:val="40"/>
        </w:rPr>
        <w:t>QUAN</w:t>
      </w:r>
    </w:p>
    <w:p w14:paraId="709843DF" w14:textId="77777777" w:rsidR="00460372" w:rsidRPr="00BA1F55" w:rsidRDefault="00460372">
      <w:pPr>
        <w:pStyle w:val="BodyText"/>
        <w:rPr>
          <w:b/>
          <w:sz w:val="40"/>
        </w:rPr>
      </w:pPr>
    </w:p>
    <w:p w14:paraId="1C70A31F" w14:textId="77777777" w:rsidR="00460372" w:rsidRPr="00BA1F55" w:rsidRDefault="00460372">
      <w:pPr>
        <w:pStyle w:val="BodyText"/>
        <w:spacing w:before="34"/>
        <w:rPr>
          <w:b/>
          <w:sz w:val="40"/>
        </w:rPr>
      </w:pPr>
    </w:p>
    <w:p w14:paraId="282E9F53" w14:textId="77777777" w:rsidR="00460372" w:rsidRPr="00BA1F55" w:rsidRDefault="0003662E">
      <w:pPr>
        <w:ind w:right="405"/>
        <w:jc w:val="center"/>
        <w:rPr>
          <w:b/>
          <w:color w:val="FF0000"/>
          <w:sz w:val="40"/>
        </w:rPr>
      </w:pPr>
      <w:r w:rsidRPr="00BA1F55">
        <w:rPr>
          <w:b/>
          <w:color w:val="FF0000"/>
          <w:sz w:val="40"/>
        </w:rPr>
        <w:t>QUẢN LÝ BỆNH VIỆN</w:t>
      </w:r>
    </w:p>
    <w:p w14:paraId="1FA2FC6F" w14:textId="77777777" w:rsidR="00BA5DB3" w:rsidRPr="00BA1F55" w:rsidRDefault="00BA5DB3">
      <w:pPr>
        <w:ind w:right="405"/>
        <w:jc w:val="center"/>
        <w:rPr>
          <w:b/>
          <w:color w:val="FF0000"/>
          <w:sz w:val="40"/>
        </w:rPr>
      </w:pPr>
    </w:p>
    <w:p w14:paraId="4ABAFA87" w14:textId="77777777" w:rsidR="00BA5DB3" w:rsidRPr="00BA1F55" w:rsidRDefault="00BA5DB3" w:rsidP="00E67406">
      <w:pPr>
        <w:ind w:left="2160" w:right="1958"/>
        <w:rPr>
          <w:b/>
          <w:color w:val="FF0000"/>
          <w:sz w:val="40"/>
        </w:rPr>
      </w:pPr>
    </w:p>
    <w:p w14:paraId="0229DC79" w14:textId="77777777" w:rsidR="00B6709B" w:rsidRPr="00B6709B" w:rsidRDefault="00B6709B" w:rsidP="00FD2499">
      <w:pPr>
        <w:tabs>
          <w:tab w:val="right" w:pos="5103"/>
        </w:tabs>
        <w:ind w:left="1440" w:right="1107" w:firstLine="261"/>
        <w:rPr>
          <w:b/>
          <w:sz w:val="28"/>
          <w:szCs w:val="28"/>
        </w:rPr>
      </w:pPr>
      <w:r w:rsidRPr="00B6709B">
        <w:rPr>
          <w:b/>
          <w:sz w:val="28"/>
          <w:szCs w:val="28"/>
        </w:rPr>
        <w:t>Giảng viên hướng dẫn</w:t>
      </w:r>
      <w:r w:rsidR="008D6465" w:rsidRPr="008D6465">
        <w:rPr>
          <w:b/>
          <w:sz w:val="28"/>
          <w:szCs w:val="28"/>
        </w:rPr>
        <w:tab/>
      </w:r>
      <w:r w:rsidRPr="00B6709B">
        <w:rPr>
          <w:b/>
          <w:sz w:val="28"/>
          <w:szCs w:val="28"/>
        </w:rPr>
        <w:t xml:space="preserve">: </w:t>
      </w:r>
      <w:r w:rsidR="008D6465" w:rsidRPr="008D6465">
        <w:rPr>
          <w:b/>
          <w:sz w:val="28"/>
          <w:szCs w:val="28"/>
        </w:rPr>
        <w:tab/>
      </w:r>
      <w:r w:rsidRPr="00B6709B">
        <w:rPr>
          <w:b/>
          <w:sz w:val="28"/>
          <w:szCs w:val="28"/>
        </w:rPr>
        <w:t>Nguyễn Thị Xuân Hương</w:t>
      </w:r>
    </w:p>
    <w:p w14:paraId="1AFBAFC1" w14:textId="77777777" w:rsidR="00B6709B" w:rsidRPr="00B6709B" w:rsidRDefault="00B6709B" w:rsidP="00FD2499">
      <w:pPr>
        <w:tabs>
          <w:tab w:val="right" w:pos="5103"/>
        </w:tabs>
        <w:ind w:left="1440" w:right="257" w:firstLine="261"/>
        <w:rPr>
          <w:b/>
          <w:sz w:val="28"/>
          <w:szCs w:val="28"/>
        </w:rPr>
      </w:pPr>
      <w:r w:rsidRPr="00B6709B">
        <w:rPr>
          <w:b/>
          <w:sz w:val="28"/>
          <w:szCs w:val="28"/>
        </w:rPr>
        <w:t>Tên sinh viên 1</w:t>
      </w:r>
      <w:r w:rsidR="008D6465" w:rsidRPr="00FD2499">
        <w:rPr>
          <w:b/>
          <w:sz w:val="28"/>
          <w:szCs w:val="28"/>
        </w:rPr>
        <w:tab/>
      </w:r>
      <w:r w:rsidRPr="00B6709B">
        <w:rPr>
          <w:b/>
          <w:sz w:val="28"/>
          <w:szCs w:val="28"/>
        </w:rPr>
        <w:t xml:space="preserve">: </w:t>
      </w:r>
      <w:r w:rsidR="008D6465" w:rsidRPr="00FD2499">
        <w:rPr>
          <w:b/>
          <w:sz w:val="28"/>
          <w:szCs w:val="28"/>
        </w:rPr>
        <w:tab/>
      </w:r>
      <w:r w:rsidRPr="00B6709B">
        <w:rPr>
          <w:b/>
          <w:sz w:val="28"/>
          <w:szCs w:val="28"/>
        </w:rPr>
        <w:t>Lưu Bình</w:t>
      </w:r>
    </w:p>
    <w:p w14:paraId="44922F85" w14:textId="77777777" w:rsidR="00B6709B" w:rsidRPr="00B6709B" w:rsidRDefault="00B6709B" w:rsidP="00FD2499">
      <w:pPr>
        <w:tabs>
          <w:tab w:val="right" w:pos="5103"/>
        </w:tabs>
        <w:ind w:left="1440" w:right="1107" w:firstLine="261"/>
        <w:rPr>
          <w:b/>
          <w:sz w:val="28"/>
          <w:szCs w:val="28"/>
        </w:rPr>
      </w:pPr>
      <w:r w:rsidRPr="00B6709B">
        <w:rPr>
          <w:b/>
          <w:sz w:val="28"/>
          <w:szCs w:val="28"/>
        </w:rPr>
        <w:t>Mã số sinh viên 1</w:t>
      </w:r>
      <w:r w:rsidR="008D6465" w:rsidRPr="00EF1C7D">
        <w:rPr>
          <w:b/>
          <w:sz w:val="28"/>
          <w:szCs w:val="28"/>
        </w:rPr>
        <w:tab/>
      </w:r>
      <w:r w:rsidRPr="00B6709B">
        <w:rPr>
          <w:b/>
          <w:sz w:val="28"/>
          <w:szCs w:val="28"/>
        </w:rPr>
        <w:t xml:space="preserve">: </w:t>
      </w:r>
      <w:r w:rsidR="008D6465" w:rsidRPr="00EF1C7D">
        <w:rPr>
          <w:b/>
          <w:sz w:val="28"/>
          <w:szCs w:val="28"/>
        </w:rPr>
        <w:tab/>
      </w:r>
      <w:r w:rsidRPr="00B6709B">
        <w:rPr>
          <w:b/>
          <w:sz w:val="28"/>
          <w:szCs w:val="28"/>
        </w:rPr>
        <w:t>23520156</w:t>
      </w:r>
    </w:p>
    <w:p w14:paraId="3735D8D5" w14:textId="77777777" w:rsidR="00B6709B" w:rsidRPr="008F1ADB" w:rsidRDefault="00B6709B" w:rsidP="00AE27A9">
      <w:pPr>
        <w:tabs>
          <w:tab w:val="right" w:pos="5103"/>
        </w:tabs>
        <w:ind w:left="1440" w:right="1107" w:firstLine="261"/>
        <w:rPr>
          <w:b/>
          <w:sz w:val="28"/>
          <w:szCs w:val="28"/>
        </w:rPr>
      </w:pPr>
      <w:r w:rsidRPr="008F1ADB">
        <w:rPr>
          <w:b/>
          <w:sz w:val="28"/>
          <w:szCs w:val="28"/>
        </w:rPr>
        <w:t>Tên sinh viên 2</w:t>
      </w:r>
      <w:r w:rsidR="00E67406" w:rsidRPr="00EF1C7D">
        <w:rPr>
          <w:b/>
          <w:sz w:val="28"/>
          <w:szCs w:val="28"/>
        </w:rPr>
        <w:tab/>
      </w:r>
      <w:r w:rsidRPr="0068290A">
        <w:rPr>
          <w:b/>
          <w:sz w:val="28"/>
          <w:szCs w:val="28"/>
        </w:rPr>
        <w:t xml:space="preserve">: </w:t>
      </w:r>
      <w:r w:rsidR="00E67406" w:rsidRPr="00EF1C7D">
        <w:rPr>
          <w:b/>
          <w:sz w:val="28"/>
          <w:szCs w:val="28"/>
        </w:rPr>
        <w:tab/>
      </w:r>
      <w:r w:rsidRPr="008F1ADB">
        <w:rPr>
          <w:b/>
          <w:sz w:val="28"/>
          <w:szCs w:val="28"/>
        </w:rPr>
        <w:t>Lê Hùng Chính</w:t>
      </w:r>
    </w:p>
    <w:p w14:paraId="27CC4337" w14:textId="77777777" w:rsidR="00B6709B" w:rsidRPr="008F1ADB" w:rsidRDefault="00B6709B" w:rsidP="00FD2499">
      <w:pPr>
        <w:tabs>
          <w:tab w:val="right" w:pos="5103"/>
        </w:tabs>
        <w:ind w:left="1440" w:right="1107" w:firstLine="261"/>
        <w:rPr>
          <w:b/>
          <w:sz w:val="28"/>
          <w:szCs w:val="28"/>
        </w:rPr>
      </w:pPr>
      <w:r w:rsidRPr="008F1ADB">
        <w:rPr>
          <w:b/>
          <w:sz w:val="28"/>
          <w:szCs w:val="28"/>
        </w:rPr>
        <w:t>Mã số sinh viên 2</w:t>
      </w:r>
      <w:r w:rsidR="00E67406" w:rsidRPr="00FD2499">
        <w:rPr>
          <w:b/>
          <w:sz w:val="28"/>
          <w:szCs w:val="28"/>
        </w:rPr>
        <w:tab/>
      </w:r>
      <w:r w:rsidRPr="0068290A">
        <w:rPr>
          <w:b/>
          <w:sz w:val="28"/>
          <w:szCs w:val="28"/>
        </w:rPr>
        <w:t xml:space="preserve">: </w:t>
      </w:r>
      <w:r w:rsidR="00E67406" w:rsidRPr="00FD2499">
        <w:rPr>
          <w:b/>
          <w:sz w:val="28"/>
          <w:szCs w:val="28"/>
        </w:rPr>
        <w:tab/>
      </w:r>
      <w:r w:rsidRPr="008F1ADB">
        <w:rPr>
          <w:b/>
          <w:sz w:val="28"/>
          <w:szCs w:val="28"/>
        </w:rPr>
        <w:t>23520187</w:t>
      </w:r>
    </w:p>
    <w:p w14:paraId="623B54AB" w14:textId="77777777" w:rsidR="00B6709B" w:rsidRPr="008F1ADB" w:rsidRDefault="00B6709B" w:rsidP="00FD2499">
      <w:pPr>
        <w:tabs>
          <w:tab w:val="right" w:pos="5103"/>
        </w:tabs>
        <w:ind w:left="1440" w:right="1107" w:firstLine="261"/>
        <w:rPr>
          <w:b/>
          <w:sz w:val="28"/>
          <w:szCs w:val="28"/>
        </w:rPr>
      </w:pPr>
      <w:r w:rsidRPr="008F1ADB">
        <w:rPr>
          <w:b/>
          <w:sz w:val="28"/>
          <w:szCs w:val="28"/>
        </w:rPr>
        <w:t>Tên sinh viên 3</w:t>
      </w:r>
      <w:r w:rsidR="00E67406" w:rsidRPr="00FD2499">
        <w:rPr>
          <w:b/>
          <w:sz w:val="28"/>
          <w:szCs w:val="28"/>
        </w:rPr>
        <w:tab/>
      </w:r>
      <w:r w:rsidRPr="0068290A">
        <w:rPr>
          <w:b/>
          <w:sz w:val="28"/>
          <w:szCs w:val="28"/>
        </w:rPr>
        <w:t xml:space="preserve">: </w:t>
      </w:r>
      <w:r w:rsidR="00E67406" w:rsidRPr="00FD2499">
        <w:rPr>
          <w:b/>
          <w:sz w:val="28"/>
          <w:szCs w:val="28"/>
        </w:rPr>
        <w:tab/>
      </w:r>
      <w:r w:rsidRPr="008F1ADB">
        <w:rPr>
          <w:b/>
          <w:sz w:val="28"/>
          <w:szCs w:val="28"/>
        </w:rPr>
        <w:t>Nguyễn Đại Trường Danh</w:t>
      </w:r>
    </w:p>
    <w:p w14:paraId="192C0D19" w14:textId="77777777" w:rsidR="00B6709B" w:rsidRPr="008F1ADB" w:rsidRDefault="00B6709B" w:rsidP="00956771">
      <w:pPr>
        <w:tabs>
          <w:tab w:val="right" w:pos="5103"/>
        </w:tabs>
        <w:ind w:left="1440" w:right="1391" w:firstLine="261"/>
        <w:rPr>
          <w:b/>
          <w:sz w:val="28"/>
          <w:szCs w:val="28"/>
        </w:rPr>
      </w:pPr>
      <w:r w:rsidRPr="008F1ADB">
        <w:rPr>
          <w:b/>
          <w:sz w:val="28"/>
          <w:szCs w:val="28"/>
        </w:rPr>
        <w:t>Mã số sinh viên 3</w:t>
      </w:r>
      <w:r w:rsidR="00E67406" w:rsidRPr="00FD2499">
        <w:rPr>
          <w:b/>
          <w:sz w:val="28"/>
          <w:szCs w:val="28"/>
        </w:rPr>
        <w:tab/>
      </w:r>
      <w:r w:rsidRPr="0068290A">
        <w:rPr>
          <w:b/>
          <w:sz w:val="28"/>
          <w:szCs w:val="28"/>
        </w:rPr>
        <w:t xml:space="preserve">: </w:t>
      </w:r>
      <w:r w:rsidR="00E67406" w:rsidRPr="00FD2499">
        <w:rPr>
          <w:b/>
          <w:sz w:val="28"/>
          <w:szCs w:val="28"/>
        </w:rPr>
        <w:tab/>
      </w:r>
      <w:r w:rsidRPr="008F1ADB">
        <w:rPr>
          <w:b/>
          <w:sz w:val="28"/>
          <w:szCs w:val="28"/>
        </w:rPr>
        <w:t>23520242</w:t>
      </w:r>
    </w:p>
    <w:p w14:paraId="49FF3DEA" w14:textId="77777777" w:rsidR="00B6709B" w:rsidRPr="008F1ADB" w:rsidRDefault="00B6709B" w:rsidP="00FD2499">
      <w:pPr>
        <w:tabs>
          <w:tab w:val="right" w:pos="5103"/>
        </w:tabs>
        <w:ind w:left="1440" w:right="1107" w:firstLine="261"/>
        <w:rPr>
          <w:b/>
          <w:sz w:val="28"/>
          <w:szCs w:val="28"/>
        </w:rPr>
      </w:pPr>
      <w:r w:rsidRPr="008F1ADB">
        <w:rPr>
          <w:b/>
          <w:sz w:val="28"/>
          <w:szCs w:val="28"/>
        </w:rPr>
        <w:t>Lớp</w:t>
      </w:r>
      <w:r w:rsidR="00E67406" w:rsidRPr="00FD2499">
        <w:rPr>
          <w:b/>
          <w:sz w:val="28"/>
          <w:szCs w:val="28"/>
        </w:rPr>
        <w:tab/>
      </w:r>
      <w:r w:rsidRPr="0068290A">
        <w:rPr>
          <w:b/>
          <w:sz w:val="28"/>
          <w:szCs w:val="28"/>
        </w:rPr>
        <w:t xml:space="preserve">: </w:t>
      </w:r>
      <w:r w:rsidR="00E67406" w:rsidRPr="00FD2499">
        <w:rPr>
          <w:b/>
          <w:sz w:val="28"/>
          <w:szCs w:val="28"/>
        </w:rPr>
        <w:tab/>
      </w:r>
      <w:r w:rsidRPr="008F1ADB">
        <w:rPr>
          <w:b/>
          <w:sz w:val="28"/>
          <w:szCs w:val="28"/>
        </w:rPr>
        <w:t>Lập trình trực quan</w:t>
      </w:r>
    </w:p>
    <w:p w14:paraId="5FF71EEF" w14:textId="77777777" w:rsidR="007C16B8" w:rsidRPr="008F1ADB" w:rsidRDefault="00B6709B" w:rsidP="00FD2499">
      <w:pPr>
        <w:tabs>
          <w:tab w:val="right" w:pos="5103"/>
        </w:tabs>
        <w:ind w:left="1440" w:right="1107" w:firstLine="261"/>
        <w:rPr>
          <w:b/>
          <w:sz w:val="28"/>
          <w:szCs w:val="28"/>
        </w:rPr>
      </w:pPr>
      <w:r w:rsidRPr="008F1ADB">
        <w:rPr>
          <w:b/>
          <w:sz w:val="28"/>
          <w:szCs w:val="28"/>
        </w:rPr>
        <w:t>Mã môn học</w:t>
      </w:r>
      <w:r w:rsidR="00E67406" w:rsidRPr="007B1E0D">
        <w:rPr>
          <w:b/>
          <w:sz w:val="28"/>
          <w:szCs w:val="28"/>
        </w:rPr>
        <w:tab/>
      </w:r>
      <w:r w:rsidRPr="0068290A">
        <w:rPr>
          <w:b/>
          <w:sz w:val="28"/>
          <w:szCs w:val="28"/>
        </w:rPr>
        <w:t xml:space="preserve">: </w:t>
      </w:r>
      <w:r w:rsidR="00E67406" w:rsidRPr="007B1E0D">
        <w:rPr>
          <w:b/>
          <w:sz w:val="28"/>
          <w:szCs w:val="28"/>
        </w:rPr>
        <w:tab/>
      </w:r>
      <w:r w:rsidRPr="008F1ADB">
        <w:rPr>
          <w:b/>
          <w:sz w:val="28"/>
          <w:szCs w:val="28"/>
        </w:rPr>
        <w:t>IT008.P13</w:t>
      </w:r>
    </w:p>
    <w:p w14:paraId="266AAA5E" w14:textId="77777777" w:rsidR="00BA5DB3" w:rsidRPr="00BA1F55" w:rsidRDefault="00BA5DB3" w:rsidP="007C16B8">
      <w:pPr>
        <w:ind w:left="720" w:right="405"/>
        <w:rPr>
          <w:b/>
          <w:sz w:val="28"/>
          <w:szCs w:val="28"/>
        </w:rPr>
      </w:pPr>
    </w:p>
    <w:p w14:paraId="65168F12" w14:textId="77777777" w:rsidR="00460372" w:rsidRPr="00BA1F55" w:rsidRDefault="00460372">
      <w:pPr>
        <w:pStyle w:val="BodyText"/>
        <w:rPr>
          <w:b/>
          <w:sz w:val="28"/>
        </w:rPr>
      </w:pPr>
    </w:p>
    <w:p w14:paraId="2D7B84D9" w14:textId="77777777" w:rsidR="00460372" w:rsidRPr="00BA1F55" w:rsidRDefault="00460372">
      <w:pPr>
        <w:pStyle w:val="BodyText"/>
        <w:rPr>
          <w:b/>
          <w:sz w:val="28"/>
        </w:rPr>
      </w:pPr>
    </w:p>
    <w:p w14:paraId="76A45477" w14:textId="77777777" w:rsidR="00460372" w:rsidRPr="00BA1F55" w:rsidRDefault="00460372">
      <w:pPr>
        <w:pStyle w:val="BodyText"/>
        <w:spacing w:before="129"/>
        <w:rPr>
          <w:b/>
          <w:sz w:val="28"/>
        </w:rPr>
      </w:pPr>
    </w:p>
    <w:p w14:paraId="19495F0E" w14:textId="77777777" w:rsidR="002A0AA8" w:rsidRPr="00BA1F55" w:rsidRDefault="00A760B2" w:rsidP="0072251C">
      <w:pPr>
        <w:ind w:left="305"/>
        <w:jc w:val="center"/>
        <w:rPr>
          <w:b/>
          <w:spacing w:val="-4"/>
          <w:sz w:val="26"/>
        </w:rPr>
      </w:pPr>
      <w:r w:rsidRPr="00BA1F55">
        <w:rPr>
          <w:b/>
          <w:sz w:val="26"/>
        </w:rPr>
        <w:t>TP.</w:t>
      </w:r>
      <w:r w:rsidRPr="00BA1F55">
        <w:rPr>
          <w:spacing w:val="-3"/>
          <w:sz w:val="26"/>
        </w:rPr>
        <w:t xml:space="preserve"> </w:t>
      </w:r>
      <w:r w:rsidRPr="00BA1F55">
        <w:rPr>
          <w:b/>
          <w:sz w:val="26"/>
        </w:rPr>
        <w:t>HỒ</w:t>
      </w:r>
      <w:r w:rsidRPr="00BA1F55">
        <w:rPr>
          <w:spacing w:val="-2"/>
          <w:sz w:val="26"/>
        </w:rPr>
        <w:t xml:space="preserve"> </w:t>
      </w:r>
      <w:r w:rsidRPr="00BA1F55">
        <w:rPr>
          <w:b/>
          <w:sz w:val="26"/>
        </w:rPr>
        <w:t>CHÍ</w:t>
      </w:r>
      <w:r w:rsidRPr="00BA1F55">
        <w:rPr>
          <w:sz w:val="26"/>
        </w:rPr>
        <w:t xml:space="preserve"> </w:t>
      </w:r>
      <w:r w:rsidRPr="00BA1F55">
        <w:rPr>
          <w:b/>
          <w:sz w:val="26"/>
        </w:rPr>
        <w:t>MINH,</w:t>
      </w:r>
      <w:r w:rsidRPr="00BA1F55">
        <w:rPr>
          <w:spacing w:val="-1"/>
          <w:sz w:val="26"/>
        </w:rPr>
        <w:t xml:space="preserve"> </w:t>
      </w:r>
      <w:r w:rsidRPr="00BA1F55">
        <w:rPr>
          <w:b/>
          <w:sz w:val="26"/>
        </w:rPr>
        <w:t>THÁN</w:t>
      </w:r>
      <w:r w:rsidRPr="00340DD2">
        <w:rPr>
          <w:b/>
          <w:sz w:val="26"/>
        </w:rPr>
        <w:t xml:space="preserve">G </w:t>
      </w:r>
      <w:r w:rsidR="00807CB9" w:rsidRPr="00340DD2">
        <w:rPr>
          <w:b/>
          <w:sz w:val="26"/>
        </w:rPr>
        <w:t>1</w:t>
      </w:r>
      <w:r w:rsidRPr="00BA1F55">
        <w:rPr>
          <w:spacing w:val="-4"/>
          <w:sz w:val="26"/>
        </w:rPr>
        <w:t xml:space="preserve"> </w:t>
      </w:r>
      <w:r w:rsidRPr="00BA1F55">
        <w:rPr>
          <w:b/>
          <w:sz w:val="26"/>
        </w:rPr>
        <w:t>NĂM</w:t>
      </w:r>
      <w:r w:rsidRPr="00BA1F55">
        <w:rPr>
          <w:spacing w:val="-2"/>
          <w:sz w:val="26"/>
        </w:rPr>
        <w:t xml:space="preserve"> </w:t>
      </w:r>
      <w:r w:rsidR="0072251C" w:rsidRPr="00BA1F55">
        <w:rPr>
          <w:b/>
          <w:spacing w:val="-4"/>
          <w:sz w:val="26"/>
        </w:rPr>
        <w:t>202</w:t>
      </w:r>
      <w:r w:rsidR="005F1DF3" w:rsidRPr="00BA1F55">
        <w:rPr>
          <w:b/>
          <w:spacing w:val="-4"/>
          <w:sz w:val="26"/>
        </w:rPr>
        <w:t>5</w:t>
      </w:r>
      <w:r w:rsidR="002A0AA8" w:rsidRPr="00BA1F55">
        <w:rPr>
          <w:b/>
          <w:spacing w:val="-4"/>
          <w:sz w:val="26"/>
        </w:rPr>
        <w:br w:type="page"/>
      </w:r>
    </w:p>
    <w:p w14:paraId="2ED05F73" w14:textId="77777777" w:rsidR="00460372" w:rsidRPr="00BA1F55" w:rsidRDefault="00460372" w:rsidP="0072251C">
      <w:pPr>
        <w:ind w:left="305"/>
        <w:jc w:val="center"/>
        <w:rPr>
          <w:b/>
          <w:sz w:val="26"/>
        </w:rPr>
        <w:sectPr w:rsidR="00460372" w:rsidRPr="00BA1F55">
          <w:footerReference w:type="default" r:id="rId11"/>
          <w:pgSz w:w="11910" w:h="16840"/>
          <w:pgMar w:top="1060" w:right="440" w:bottom="320" w:left="440" w:header="0" w:footer="89" w:gutter="0"/>
          <w:cols w:space="720"/>
        </w:sectPr>
      </w:pPr>
    </w:p>
    <w:p w14:paraId="0AEA7D92" w14:textId="77777777" w:rsidR="00460372" w:rsidRPr="00BA1F55" w:rsidRDefault="00A760B2">
      <w:pPr>
        <w:spacing w:before="78"/>
        <w:ind w:left="958"/>
        <w:jc w:val="center"/>
        <w:rPr>
          <w:sz w:val="24"/>
        </w:rPr>
      </w:pPr>
      <w:r w:rsidRPr="00BA1F55">
        <w:rPr>
          <w:sz w:val="24"/>
        </w:rPr>
        <w:lastRenderedPageBreak/>
        <w:t>TRƯỜNG</w:t>
      </w:r>
      <w:r w:rsidRPr="00BA1F55">
        <w:rPr>
          <w:spacing w:val="-3"/>
          <w:sz w:val="24"/>
        </w:rPr>
        <w:t xml:space="preserve"> </w:t>
      </w:r>
      <w:r w:rsidRPr="00BA1F55">
        <w:rPr>
          <w:sz w:val="24"/>
        </w:rPr>
        <w:t>ĐẠI</w:t>
      </w:r>
      <w:r w:rsidRPr="00BA1F55">
        <w:rPr>
          <w:spacing w:val="-3"/>
          <w:sz w:val="24"/>
        </w:rPr>
        <w:t xml:space="preserve"> </w:t>
      </w:r>
      <w:r w:rsidRPr="00BA1F55">
        <w:rPr>
          <w:sz w:val="24"/>
        </w:rPr>
        <w:t>HỌC</w:t>
      </w:r>
      <w:r w:rsidRPr="00BA1F55">
        <w:rPr>
          <w:spacing w:val="-3"/>
          <w:sz w:val="24"/>
        </w:rPr>
        <w:t xml:space="preserve"> </w:t>
      </w:r>
      <w:r w:rsidRPr="00BA1F55">
        <w:rPr>
          <w:sz w:val="24"/>
        </w:rPr>
        <w:t>CÔNG</w:t>
      </w:r>
      <w:r w:rsidRPr="00BA1F55">
        <w:rPr>
          <w:spacing w:val="-3"/>
          <w:sz w:val="24"/>
        </w:rPr>
        <w:t xml:space="preserve"> </w:t>
      </w:r>
      <w:r w:rsidRPr="00BA1F55">
        <w:rPr>
          <w:sz w:val="24"/>
        </w:rPr>
        <w:t>NGHỆ</w:t>
      </w:r>
      <w:r w:rsidRPr="00BA1F55">
        <w:rPr>
          <w:spacing w:val="-3"/>
          <w:sz w:val="24"/>
        </w:rPr>
        <w:t xml:space="preserve"> </w:t>
      </w:r>
      <w:r w:rsidRPr="00BA1F55">
        <w:rPr>
          <w:sz w:val="24"/>
        </w:rPr>
        <w:t>THÔNG</w:t>
      </w:r>
      <w:r w:rsidRPr="00BA1F55">
        <w:rPr>
          <w:spacing w:val="-2"/>
          <w:sz w:val="24"/>
        </w:rPr>
        <w:t xml:space="preserve"> </w:t>
      </w:r>
      <w:r w:rsidRPr="00BA1F55">
        <w:rPr>
          <w:spacing w:val="-5"/>
          <w:sz w:val="24"/>
        </w:rPr>
        <w:t>TIN</w:t>
      </w:r>
    </w:p>
    <w:p w14:paraId="60E005C1" w14:textId="77777777" w:rsidR="00460372" w:rsidRPr="00BA1F55" w:rsidRDefault="00A760B2">
      <w:pPr>
        <w:spacing w:before="138"/>
        <w:ind w:left="1678"/>
        <w:rPr>
          <w:b/>
          <w:sz w:val="24"/>
        </w:rPr>
      </w:pPr>
      <w:r w:rsidRPr="00BA1F55">
        <w:rPr>
          <w:b/>
          <w:sz w:val="24"/>
        </w:rPr>
        <w:t>KHOA</w:t>
      </w:r>
      <w:r w:rsidRPr="00BA1F55">
        <w:rPr>
          <w:spacing w:val="-2"/>
          <w:sz w:val="24"/>
        </w:rPr>
        <w:t xml:space="preserve"> </w:t>
      </w:r>
      <w:r w:rsidRPr="00BA1F55">
        <w:rPr>
          <w:b/>
          <w:sz w:val="24"/>
        </w:rPr>
        <w:t>CÔNG</w:t>
      </w:r>
      <w:r w:rsidRPr="00BA1F55">
        <w:rPr>
          <w:spacing w:val="-3"/>
          <w:sz w:val="24"/>
        </w:rPr>
        <w:t xml:space="preserve"> </w:t>
      </w:r>
      <w:r w:rsidRPr="00BA1F55">
        <w:rPr>
          <w:b/>
          <w:sz w:val="24"/>
        </w:rPr>
        <w:t>NGHỆ</w:t>
      </w:r>
      <w:r w:rsidRPr="00BA1F55">
        <w:rPr>
          <w:spacing w:val="-1"/>
          <w:sz w:val="24"/>
        </w:rPr>
        <w:t xml:space="preserve"> </w:t>
      </w:r>
      <w:r w:rsidRPr="00BA1F55">
        <w:rPr>
          <w:b/>
          <w:sz w:val="24"/>
        </w:rPr>
        <w:t>PHẦN</w:t>
      </w:r>
      <w:r w:rsidRPr="00BA1F55">
        <w:rPr>
          <w:spacing w:val="-2"/>
          <w:sz w:val="24"/>
        </w:rPr>
        <w:t xml:space="preserve"> </w:t>
      </w:r>
      <w:r w:rsidRPr="00BA1F55">
        <w:rPr>
          <w:b/>
          <w:spacing w:val="-5"/>
          <w:sz w:val="24"/>
        </w:rPr>
        <w:t>MỀM</w:t>
      </w:r>
    </w:p>
    <w:p w14:paraId="0D49B467" w14:textId="77777777" w:rsidR="00460372" w:rsidRPr="00BA1F55" w:rsidRDefault="00A760B2">
      <w:pPr>
        <w:spacing w:before="105"/>
        <w:ind w:left="962"/>
        <w:jc w:val="center"/>
        <w:rPr>
          <w:rFonts w:ascii="Noto Sans Symbols2" w:eastAsia="Noto Sans Symbols2" w:hAnsi="Noto Sans Symbols2"/>
          <w:sz w:val="24"/>
        </w:rPr>
      </w:pPr>
      <w:r w:rsidRPr="00BA1F55">
        <w:rPr>
          <w:rFonts w:ascii="Noto Sans Symbols2" w:eastAsia="Noto Sans Symbols2" w:hAnsi="Noto Sans Symbols2"/>
          <w:spacing w:val="-5"/>
          <w:w w:val="120"/>
          <w:sz w:val="24"/>
        </w:rPr>
        <w:t>🙡</w:t>
      </w:r>
      <w:r w:rsidRPr="00BA1F55">
        <w:rPr>
          <w:rFonts w:ascii="DejaVu Sans" w:eastAsia="DejaVu Sans" w:hAnsi="DejaVu Sans"/>
          <w:spacing w:val="-5"/>
          <w:w w:val="120"/>
          <w:sz w:val="24"/>
        </w:rPr>
        <w:t>★</w:t>
      </w:r>
      <w:r w:rsidRPr="00BA1F55">
        <w:rPr>
          <w:rFonts w:ascii="Noto Sans Symbols2" w:eastAsia="Noto Sans Symbols2" w:hAnsi="Noto Sans Symbols2"/>
          <w:spacing w:val="-5"/>
          <w:w w:val="120"/>
          <w:sz w:val="24"/>
        </w:rPr>
        <w:t>🙣</w:t>
      </w:r>
    </w:p>
    <w:p w14:paraId="5F9A8D7C" w14:textId="77777777" w:rsidR="00460372" w:rsidRPr="00BA1F55" w:rsidRDefault="00A760B2">
      <w:pPr>
        <w:spacing w:before="78"/>
        <w:ind w:left="124" w:right="4"/>
        <w:jc w:val="center"/>
        <w:rPr>
          <w:sz w:val="24"/>
        </w:rPr>
      </w:pPr>
      <w:r w:rsidRPr="00BA1F55">
        <w:br w:type="column"/>
      </w:r>
      <w:r w:rsidRPr="00BA1F55">
        <w:rPr>
          <w:sz w:val="24"/>
        </w:rPr>
        <w:t>CỘNG</w:t>
      </w:r>
      <w:r w:rsidRPr="00BA1F55">
        <w:rPr>
          <w:spacing w:val="-3"/>
          <w:sz w:val="24"/>
        </w:rPr>
        <w:t xml:space="preserve"> </w:t>
      </w:r>
      <w:r w:rsidRPr="00BA1F55">
        <w:rPr>
          <w:sz w:val="24"/>
        </w:rPr>
        <w:t>HÒA</w:t>
      </w:r>
      <w:r w:rsidRPr="00BA1F55">
        <w:rPr>
          <w:spacing w:val="-2"/>
          <w:sz w:val="24"/>
        </w:rPr>
        <w:t xml:space="preserve"> </w:t>
      </w:r>
      <w:r w:rsidRPr="00BA1F55">
        <w:rPr>
          <w:sz w:val="24"/>
        </w:rPr>
        <w:t>XÃ</w:t>
      </w:r>
      <w:r w:rsidRPr="00BA1F55">
        <w:rPr>
          <w:spacing w:val="-2"/>
          <w:sz w:val="24"/>
        </w:rPr>
        <w:t xml:space="preserve"> </w:t>
      </w:r>
      <w:r w:rsidRPr="00BA1F55">
        <w:rPr>
          <w:sz w:val="24"/>
        </w:rPr>
        <w:t>HỘI</w:t>
      </w:r>
      <w:r w:rsidRPr="00BA1F55">
        <w:rPr>
          <w:spacing w:val="-2"/>
          <w:sz w:val="24"/>
        </w:rPr>
        <w:t xml:space="preserve"> </w:t>
      </w:r>
      <w:r w:rsidRPr="00BA1F55">
        <w:rPr>
          <w:sz w:val="24"/>
        </w:rPr>
        <w:t>CHỦ</w:t>
      </w:r>
      <w:r w:rsidRPr="00BA1F55">
        <w:rPr>
          <w:spacing w:val="-2"/>
          <w:sz w:val="24"/>
        </w:rPr>
        <w:t xml:space="preserve"> </w:t>
      </w:r>
      <w:r w:rsidRPr="00BA1F55">
        <w:rPr>
          <w:sz w:val="24"/>
        </w:rPr>
        <w:t>NGHĨA</w:t>
      </w:r>
      <w:r w:rsidRPr="00BA1F55">
        <w:rPr>
          <w:spacing w:val="-2"/>
          <w:sz w:val="24"/>
        </w:rPr>
        <w:t xml:space="preserve"> </w:t>
      </w:r>
      <w:r w:rsidRPr="00BA1F55">
        <w:rPr>
          <w:sz w:val="24"/>
        </w:rPr>
        <w:t>VIỆT</w:t>
      </w:r>
      <w:r w:rsidRPr="00BA1F55">
        <w:rPr>
          <w:spacing w:val="-1"/>
          <w:sz w:val="24"/>
        </w:rPr>
        <w:t xml:space="preserve"> </w:t>
      </w:r>
      <w:r w:rsidRPr="00BA1F55">
        <w:rPr>
          <w:spacing w:val="-5"/>
          <w:sz w:val="24"/>
        </w:rPr>
        <w:t>NAM</w:t>
      </w:r>
    </w:p>
    <w:p w14:paraId="4732C57C" w14:textId="77777777" w:rsidR="00460372" w:rsidRPr="00BA1F55" w:rsidRDefault="00A760B2">
      <w:pPr>
        <w:spacing w:before="138"/>
        <w:ind w:left="1182"/>
        <w:rPr>
          <w:b/>
          <w:sz w:val="24"/>
        </w:rPr>
      </w:pPr>
      <w:r w:rsidRPr="00BA1F55">
        <w:rPr>
          <w:b/>
          <w:sz w:val="24"/>
        </w:rPr>
        <w:t>Độc</w:t>
      </w:r>
      <w:r w:rsidRPr="00BA1F55">
        <w:rPr>
          <w:spacing w:val="-1"/>
          <w:sz w:val="24"/>
        </w:rPr>
        <w:t xml:space="preserve"> </w:t>
      </w:r>
      <w:r w:rsidRPr="00BA1F55">
        <w:rPr>
          <w:b/>
          <w:sz w:val="24"/>
        </w:rPr>
        <w:t>lập</w:t>
      </w:r>
      <w:r w:rsidRPr="00BA1F55">
        <w:rPr>
          <w:spacing w:val="-1"/>
          <w:sz w:val="24"/>
        </w:rPr>
        <w:t xml:space="preserve"> </w:t>
      </w:r>
      <w:r w:rsidRPr="00BA1F55">
        <w:rPr>
          <w:b/>
          <w:sz w:val="24"/>
        </w:rPr>
        <w:t>–</w:t>
      </w:r>
      <w:r w:rsidRPr="00BA1F55">
        <w:rPr>
          <w:spacing w:val="-1"/>
          <w:sz w:val="24"/>
        </w:rPr>
        <w:t xml:space="preserve"> </w:t>
      </w:r>
      <w:r w:rsidRPr="00BA1F55">
        <w:rPr>
          <w:b/>
          <w:sz w:val="24"/>
        </w:rPr>
        <w:t>Tự</w:t>
      </w:r>
      <w:r w:rsidRPr="00BA1F55">
        <w:rPr>
          <w:spacing w:val="-3"/>
          <w:sz w:val="24"/>
        </w:rPr>
        <w:t xml:space="preserve"> </w:t>
      </w:r>
      <w:r w:rsidRPr="00BA1F55">
        <w:rPr>
          <w:b/>
          <w:sz w:val="24"/>
        </w:rPr>
        <w:t>do</w:t>
      </w:r>
      <w:r w:rsidRPr="00BA1F55">
        <w:rPr>
          <w:spacing w:val="-2"/>
          <w:sz w:val="24"/>
        </w:rPr>
        <w:t xml:space="preserve"> </w:t>
      </w:r>
      <w:r w:rsidRPr="00BA1F55">
        <w:rPr>
          <w:b/>
          <w:sz w:val="24"/>
        </w:rPr>
        <w:t>–</w:t>
      </w:r>
      <w:r w:rsidRPr="00BA1F55">
        <w:rPr>
          <w:spacing w:val="-1"/>
          <w:sz w:val="24"/>
        </w:rPr>
        <w:t xml:space="preserve"> </w:t>
      </w:r>
      <w:r w:rsidRPr="00BA1F55">
        <w:rPr>
          <w:b/>
          <w:sz w:val="24"/>
        </w:rPr>
        <w:t>Hạnh</w:t>
      </w:r>
      <w:r w:rsidRPr="00BA1F55">
        <w:rPr>
          <w:spacing w:val="-1"/>
          <w:sz w:val="24"/>
        </w:rPr>
        <w:t xml:space="preserve"> </w:t>
      </w:r>
      <w:r w:rsidRPr="00BA1F55">
        <w:rPr>
          <w:b/>
          <w:spacing w:val="-4"/>
          <w:sz w:val="24"/>
        </w:rPr>
        <w:t>phúc</w:t>
      </w:r>
    </w:p>
    <w:p w14:paraId="01CEEE0F" w14:textId="77777777" w:rsidR="00460372" w:rsidRPr="00BA1F55" w:rsidRDefault="00A760B2">
      <w:pPr>
        <w:spacing w:before="102"/>
        <w:ind w:left="124"/>
        <w:jc w:val="center"/>
        <w:rPr>
          <w:rFonts w:ascii="Noto Sans Symbols2" w:eastAsia="Noto Sans Symbols2" w:hAnsi="Noto Sans Symbols2"/>
          <w:sz w:val="26"/>
        </w:rPr>
      </w:pPr>
      <w:r w:rsidRPr="00BA1F55">
        <w:rPr>
          <w:rFonts w:ascii="Noto Sans Symbols2" w:eastAsia="Noto Sans Symbols2" w:hAnsi="Noto Sans Symbols2"/>
          <w:spacing w:val="-5"/>
          <w:sz w:val="26"/>
        </w:rPr>
        <w:t>🙡</w:t>
      </w:r>
      <w:r w:rsidRPr="00BA1F55">
        <w:rPr>
          <w:rFonts w:ascii="DejaVu Sans" w:eastAsia="DejaVu Sans" w:hAnsi="DejaVu Sans"/>
          <w:spacing w:val="-5"/>
          <w:sz w:val="26"/>
        </w:rPr>
        <w:t>★</w:t>
      </w:r>
      <w:r w:rsidRPr="00BA1F55">
        <w:rPr>
          <w:rFonts w:ascii="Noto Sans Symbols2" w:eastAsia="Noto Sans Symbols2" w:hAnsi="Noto Sans Symbols2"/>
          <w:spacing w:val="-5"/>
          <w:sz w:val="26"/>
        </w:rPr>
        <w:t>🙣</w:t>
      </w:r>
    </w:p>
    <w:p w14:paraId="7A8F57EA" w14:textId="77777777" w:rsidR="00460372" w:rsidRPr="00BA1F55" w:rsidRDefault="00460372">
      <w:pPr>
        <w:jc w:val="center"/>
        <w:rPr>
          <w:rFonts w:ascii="Noto Sans Symbols2" w:eastAsia="Noto Sans Symbols2" w:hAnsi="Noto Sans Symbols2"/>
          <w:sz w:val="26"/>
        </w:rPr>
        <w:sectPr w:rsidR="00460372" w:rsidRPr="00BA1F55">
          <w:pgSz w:w="11910" w:h="16840"/>
          <w:pgMar w:top="1180" w:right="440" w:bottom="320" w:left="440" w:header="0" w:footer="89" w:gutter="0"/>
          <w:cols w:num="2" w:space="720" w:equalWidth="0">
            <w:col w:w="5846" w:space="40"/>
            <w:col w:w="5144"/>
          </w:cols>
        </w:sectPr>
      </w:pPr>
    </w:p>
    <w:p w14:paraId="682C9B20" w14:textId="77777777" w:rsidR="00460372" w:rsidRPr="00BA1F55" w:rsidRDefault="00A760B2">
      <w:pPr>
        <w:spacing w:before="286"/>
        <w:ind w:left="3446"/>
        <w:rPr>
          <w:b/>
          <w:sz w:val="36"/>
        </w:rPr>
      </w:pPr>
      <w:r w:rsidRPr="00BA1F55">
        <w:rPr>
          <w:b/>
          <w:sz w:val="36"/>
        </w:rPr>
        <w:t>NHIỆM</w:t>
      </w:r>
      <w:r w:rsidRPr="00BA1F55">
        <w:rPr>
          <w:spacing w:val="-5"/>
          <w:sz w:val="36"/>
        </w:rPr>
        <w:t xml:space="preserve"> </w:t>
      </w:r>
      <w:r w:rsidRPr="00BA1F55">
        <w:rPr>
          <w:b/>
          <w:sz w:val="36"/>
        </w:rPr>
        <w:t>VỤ</w:t>
      </w:r>
      <w:r w:rsidRPr="00BA1F55">
        <w:rPr>
          <w:spacing w:val="-2"/>
          <w:sz w:val="36"/>
        </w:rPr>
        <w:t xml:space="preserve"> </w:t>
      </w:r>
      <w:r w:rsidRPr="00BA1F55">
        <w:rPr>
          <w:b/>
          <w:sz w:val="36"/>
        </w:rPr>
        <w:t>ĐỒ</w:t>
      </w:r>
      <w:r w:rsidRPr="00BA1F55">
        <w:rPr>
          <w:spacing w:val="-2"/>
          <w:sz w:val="36"/>
        </w:rPr>
        <w:t xml:space="preserve"> </w:t>
      </w:r>
      <w:r w:rsidRPr="00BA1F55">
        <w:rPr>
          <w:b/>
          <w:sz w:val="36"/>
        </w:rPr>
        <w:t>ÁN</w:t>
      </w:r>
      <w:r w:rsidRPr="00BA1F55">
        <w:rPr>
          <w:spacing w:val="-2"/>
          <w:sz w:val="36"/>
        </w:rPr>
        <w:t xml:space="preserve"> </w:t>
      </w:r>
      <w:r w:rsidRPr="00BA1F55">
        <w:rPr>
          <w:b/>
          <w:sz w:val="36"/>
        </w:rPr>
        <w:t>MÔN</w:t>
      </w:r>
      <w:r w:rsidRPr="00BA1F55">
        <w:rPr>
          <w:spacing w:val="-2"/>
          <w:sz w:val="36"/>
        </w:rPr>
        <w:t xml:space="preserve"> </w:t>
      </w:r>
      <w:r w:rsidRPr="00BA1F55">
        <w:rPr>
          <w:b/>
          <w:spacing w:val="-5"/>
          <w:sz w:val="36"/>
        </w:rPr>
        <w:t>HỌC</w:t>
      </w:r>
    </w:p>
    <w:p w14:paraId="124819C8" w14:textId="77777777" w:rsidR="00460372" w:rsidRPr="00BA1F55" w:rsidRDefault="00460372">
      <w:pPr>
        <w:pStyle w:val="BodyText"/>
        <w:spacing w:before="35"/>
        <w:rPr>
          <w:b/>
          <w:sz w:val="36"/>
        </w:rPr>
      </w:pPr>
    </w:p>
    <w:p w14:paraId="7311CA7F" w14:textId="77777777" w:rsidR="00460372" w:rsidRPr="00BA1F55" w:rsidRDefault="00A760B2">
      <w:pPr>
        <w:pStyle w:val="BodyText"/>
        <w:tabs>
          <w:tab w:val="left" w:pos="6933"/>
        </w:tabs>
        <w:ind w:left="1548"/>
      </w:pPr>
      <w:r w:rsidRPr="00BA1F55">
        <w:t>Họ</w:t>
      </w:r>
      <w:r w:rsidRPr="00BA1F55">
        <w:rPr>
          <w:spacing w:val="-3"/>
        </w:rPr>
        <w:t xml:space="preserve"> </w:t>
      </w:r>
      <w:r w:rsidRPr="00BA1F55">
        <w:t>và</w:t>
      </w:r>
      <w:r w:rsidRPr="00BA1F55">
        <w:rPr>
          <w:spacing w:val="-1"/>
        </w:rPr>
        <w:t xml:space="preserve"> </w:t>
      </w:r>
      <w:r w:rsidRPr="00BA1F55">
        <w:t>tên</w:t>
      </w:r>
      <w:r w:rsidRPr="00BA1F55">
        <w:rPr>
          <w:spacing w:val="-1"/>
        </w:rPr>
        <w:t xml:space="preserve"> </w:t>
      </w:r>
      <w:r w:rsidRPr="00BA1F55">
        <w:t>SV</w:t>
      </w:r>
      <w:r w:rsidRPr="00BA1F55">
        <w:rPr>
          <w:spacing w:val="-2"/>
        </w:rPr>
        <w:t xml:space="preserve"> </w:t>
      </w:r>
      <w:r w:rsidRPr="00BA1F55">
        <w:t>1:</w:t>
      </w:r>
      <w:r w:rsidR="00B02474" w:rsidRPr="00BA1F55">
        <w:rPr>
          <w:spacing w:val="2"/>
        </w:rPr>
        <w:t xml:space="preserve"> Lưu Bình</w:t>
      </w:r>
      <w:r w:rsidRPr="00BA1F55">
        <w:tab/>
        <w:t xml:space="preserve">MSSV: </w:t>
      </w:r>
      <w:r w:rsidR="3594795C" w:rsidRPr="00BA1F55">
        <w:t>23520156</w:t>
      </w:r>
    </w:p>
    <w:p w14:paraId="0C9256DC" w14:textId="77777777" w:rsidR="00460372" w:rsidRPr="00BA1F55" w:rsidRDefault="00A760B2">
      <w:pPr>
        <w:pStyle w:val="BodyText"/>
        <w:tabs>
          <w:tab w:val="left" w:pos="6933"/>
        </w:tabs>
        <w:spacing w:before="160"/>
        <w:ind w:left="1548"/>
        <w:rPr>
          <w:b/>
          <w:sz w:val="28"/>
        </w:rPr>
      </w:pPr>
      <w:r w:rsidRPr="00BA1F55">
        <w:t>Họ</w:t>
      </w:r>
      <w:r w:rsidRPr="00BA1F55">
        <w:rPr>
          <w:spacing w:val="-3"/>
        </w:rPr>
        <w:t xml:space="preserve"> </w:t>
      </w:r>
      <w:r w:rsidRPr="00BA1F55">
        <w:t>và</w:t>
      </w:r>
      <w:r w:rsidRPr="00BA1F55">
        <w:rPr>
          <w:spacing w:val="-1"/>
        </w:rPr>
        <w:t xml:space="preserve"> </w:t>
      </w:r>
      <w:r w:rsidRPr="00BA1F55">
        <w:t>tên</w:t>
      </w:r>
      <w:r w:rsidRPr="00BA1F55">
        <w:rPr>
          <w:spacing w:val="-1"/>
        </w:rPr>
        <w:t xml:space="preserve"> </w:t>
      </w:r>
      <w:r w:rsidRPr="00BA1F55">
        <w:t>SV</w:t>
      </w:r>
      <w:r w:rsidRPr="00BA1F55">
        <w:rPr>
          <w:spacing w:val="-2"/>
        </w:rPr>
        <w:t xml:space="preserve"> </w:t>
      </w:r>
      <w:r w:rsidRPr="00BA1F55">
        <w:t>2:</w:t>
      </w:r>
      <w:r w:rsidR="00B90906" w:rsidRPr="00BA1F55">
        <w:rPr>
          <w:spacing w:val="2"/>
        </w:rPr>
        <w:t xml:space="preserve"> Lê Hùng Chính</w:t>
      </w:r>
      <w:r w:rsidRPr="00BA1F55">
        <w:tab/>
        <w:t>MSSV:</w:t>
      </w:r>
      <w:r w:rsidRPr="00BA1F55">
        <w:rPr>
          <w:spacing w:val="-3"/>
        </w:rPr>
        <w:t xml:space="preserve"> </w:t>
      </w:r>
      <w:r w:rsidR="004C387D" w:rsidRPr="00BA1F55">
        <w:t>23520187</w:t>
      </w:r>
    </w:p>
    <w:p w14:paraId="651AFEFA" w14:textId="77777777" w:rsidR="00460372" w:rsidRPr="00BA1F55" w:rsidRDefault="00A760B2">
      <w:pPr>
        <w:pStyle w:val="BodyText"/>
        <w:tabs>
          <w:tab w:val="left" w:pos="6933"/>
        </w:tabs>
        <w:spacing w:before="162"/>
        <w:ind w:left="1548"/>
        <w:rPr>
          <w:b/>
          <w:sz w:val="28"/>
        </w:rPr>
      </w:pPr>
      <w:r w:rsidRPr="00BA1F55">
        <w:t>Họ</w:t>
      </w:r>
      <w:r w:rsidRPr="00BA1F55">
        <w:rPr>
          <w:spacing w:val="-3"/>
        </w:rPr>
        <w:t xml:space="preserve"> </w:t>
      </w:r>
      <w:r w:rsidRPr="00BA1F55">
        <w:t>và</w:t>
      </w:r>
      <w:r w:rsidRPr="00BA1F55">
        <w:rPr>
          <w:spacing w:val="-1"/>
        </w:rPr>
        <w:t xml:space="preserve"> </w:t>
      </w:r>
      <w:r w:rsidRPr="00BA1F55">
        <w:t>tên</w:t>
      </w:r>
      <w:r w:rsidRPr="00BA1F55">
        <w:rPr>
          <w:spacing w:val="-1"/>
        </w:rPr>
        <w:t xml:space="preserve"> </w:t>
      </w:r>
      <w:r w:rsidRPr="00BA1F55">
        <w:t>SV</w:t>
      </w:r>
      <w:r w:rsidRPr="00BA1F55">
        <w:rPr>
          <w:spacing w:val="-2"/>
        </w:rPr>
        <w:t xml:space="preserve"> </w:t>
      </w:r>
      <w:r w:rsidR="006515DC" w:rsidRPr="00BA1F55">
        <w:t>3</w:t>
      </w:r>
      <w:r w:rsidRPr="00BA1F55">
        <w:t>:</w:t>
      </w:r>
      <w:r w:rsidR="000A352D" w:rsidRPr="00BA1F55">
        <w:t xml:space="preserve"> Nguyễn Đại Trường Danh</w:t>
      </w:r>
      <w:r w:rsidRPr="00BA1F55">
        <w:tab/>
        <w:t>MSSV:</w:t>
      </w:r>
      <w:r w:rsidR="00D42C0C" w:rsidRPr="00BA1F55">
        <w:rPr>
          <w:spacing w:val="-3"/>
        </w:rPr>
        <w:t xml:space="preserve"> 23520242</w:t>
      </w:r>
    </w:p>
    <w:p w14:paraId="57B49A7B" w14:textId="77777777" w:rsidR="00460372" w:rsidRPr="00BA1F55" w:rsidRDefault="00A760B2">
      <w:pPr>
        <w:pStyle w:val="BodyText"/>
        <w:spacing w:before="161"/>
        <w:ind w:left="1548"/>
        <w:rPr>
          <w:b/>
        </w:rPr>
      </w:pPr>
      <w:r w:rsidRPr="00BA1F55">
        <w:t>Lớp:</w:t>
      </w:r>
      <w:r w:rsidRPr="00BA1F55">
        <w:rPr>
          <w:spacing w:val="-1"/>
        </w:rPr>
        <w:t xml:space="preserve"> </w:t>
      </w:r>
      <w:r w:rsidR="00594AC1" w:rsidRPr="00BA1F55">
        <w:rPr>
          <w:spacing w:val="-1"/>
        </w:rPr>
        <w:t>Lập trình trực quan – IT008.P13</w:t>
      </w:r>
    </w:p>
    <w:p w14:paraId="46973C78" w14:textId="77777777" w:rsidR="00460372" w:rsidRPr="00BA1F55" w:rsidRDefault="00A760B2">
      <w:pPr>
        <w:pStyle w:val="BodyText"/>
        <w:spacing w:before="249"/>
        <w:ind w:left="1548"/>
        <w:rPr>
          <w:b/>
        </w:rPr>
      </w:pPr>
      <w:r w:rsidRPr="00BA1F55">
        <w:t>Tên</w:t>
      </w:r>
      <w:r w:rsidRPr="00BA1F55">
        <w:rPr>
          <w:spacing w:val="-4"/>
        </w:rPr>
        <w:t xml:space="preserve"> </w:t>
      </w:r>
      <w:r w:rsidRPr="00BA1F55">
        <w:t>đề</w:t>
      </w:r>
      <w:r w:rsidRPr="00BA1F55">
        <w:rPr>
          <w:spacing w:val="-1"/>
        </w:rPr>
        <w:t xml:space="preserve"> </w:t>
      </w:r>
      <w:r w:rsidRPr="00BA1F55">
        <w:t>tài:</w:t>
      </w:r>
      <w:r w:rsidR="00AD55E0" w:rsidRPr="00BA1F55">
        <w:t xml:space="preserve"> Quản lý bệnh viện</w:t>
      </w:r>
    </w:p>
    <w:p w14:paraId="32F7B4FD" w14:textId="77777777" w:rsidR="00460372" w:rsidRPr="00BA1F55" w:rsidRDefault="00A760B2">
      <w:pPr>
        <w:pStyle w:val="BodyText"/>
        <w:spacing w:before="249"/>
        <w:ind w:left="1548"/>
        <w:rPr>
          <w:b/>
        </w:rPr>
      </w:pPr>
      <w:r w:rsidRPr="00BA1F55">
        <w:t>Giảng</w:t>
      </w:r>
      <w:r w:rsidRPr="00BA1F55">
        <w:rPr>
          <w:spacing w:val="-2"/>
        </w:rPr>
        <w:t xml:space="preserve"> </w:t>
      </w:r>
      <w:r w:rsidRPr="00BA1F55">
        <w:t>viên</w:t>
      </w:r>
      <w:r w:rsidRPr="00BA1F55">
        <w:rPr>
          <w:spacing w:val="-3"/>
        </w:rPr>
        <w:t xml:space="preserve"> </w:t>
      </w:r>
      <w:r w:rsidRPr="00BA1F55">
        <w:t>giảng</w:t>
      </w:r>
      <w:r w:rsidRPr="00BA1F55">
        <w:rPr>
          <w:spacing w:val="-3"/>
        </w:rPr>
        <w:t xml:space="preserve"> </w:t>
      </w:r>
      <w:r w:rsidRPr="00BA1F55">
        <w:t>dạy:</w:t>
      </w:r>
      <w:r w:rsidR="006B3707" w:rsidRPr="00BA1F55">
        <w:rPr>
          <w:spacing w:val="1"/>
        </w:rPr>
        <w:t xml:space="preserve"> </w:t>
      </w:r>
      <w:r w:rsidR="00C04ADE" w:rsidRPr="00BA1F55">
        <w:rPr>
          <w:spacing w:val="1"/>
        </w:rPr>
        <w:t>Nguyễn Thị Xuân Hương</w:t>
      </w:r>
    </w:p>
    <w:p w14:paraId="63E72F3D" w14:textId="77777777" w:rsidR="00460372" w:rsidRPr="000A2174" w:rsidRDefault="00A760B2">
      <w:pPr>
        <w:spacing w:before="249"/>
        <w:ind w:left="1548"/>
        <w:rPr>
          <w:b/>
          <w:sz w:val="26"/>
          <w:lang w:val="en-US"/>
        </w:rPr>
      </w:pPr>
      <w:r w:rsidRPr="00BA1F55">
        <w:rPr>
          <w:sz w:val="26"/>
        </w:rPr>
        <w:t>Thời</w:t>
      </w:r>
      <w:r w:rsidRPr="00BA1F55">
        <w:rPr>
          <w:spacing w:val="-4"/>
          <w:sz w:val="26"/>
        </w:rPr>
        <w:t xml:space="preserve"> </w:t>
      </w:r>
      <w:r w:rsidRPr="00BA1F55">
        <w:rPr>
          <w:sz w:val="26"/>
        </w:rPr>
        <w:t>gian</w:t>
      </w:r>
      <w:r w:rsidRPr="00BA1F55">
        <w:rPr>
          <w:spacing w:val="-2"/>
          <w:sz w:val="26"/>
        </w:rPr>
        <w:t xml:space="preserve"> </w:t>
      </w:r>
      <w:r w:rsidRPr="00BA1F55">
        <w:rPr>
          <w:sz w:val="26"/>
        </w:rPr>
        <w:t>thực</w:t>
      </w:r>
      <w:r w:rsidRPr="00BA1F55">
        <w:rPr>
          <w:spacing w:val="-2"/>
          <w:sz w:val="26"/>
        </w:rPr>
        <w:t xml:space="preserve"> </w:t>
      </w:r>
      <w:r w:rsidRPr="00BA1F55">
        <w:rPr>
          <w:sz w:val="26"/>
        </w:rPr>
        <w:t>hiện:</w:t>
      </w:r>
      <w:r w:rsidRPr="00BA1F55">
        <w:rPr>
          <w:spacing w:val="-2"/>
          <w:sz w:val="26"/>
        </w:rPr>
        <w:t xml:space="preserve"> </w:t>
      </w:r>
      <w:r w:rsidRPr="00BA1F55">
        <w:rPr>
          <w:b/>
          <w:sz w:val="26"/>
        </w:rPr>
        <w:t>từ</w:t>
      </w:r>
      <w:r w:rsidR="000A2174">
        <w:rPr>
          <w:b/>
          <w:sz w:val="26"/>
          <w:lang w:val="en-US"/>
        </w:rPr>
        <w:t xml:space="preserve"> </w:t>
      </w:r>
      <w:r w:rsidR="00EE6D19">
        <w:rPr>
          <w:b/>
          <w:sz w:val="26"/>
          <w:lang w:val="en-US"/>
        </w:rPr>
        <w:t>20</w:t>
      </w:r>
      <w:r w:rsidR="000A2174">
        <w:rPr>
          <w:b/>
          <w:sz w:val="26"/>
          <w:lang w:val="en-US"/>
        </w:rPr>
        <w:t>/11</w:t>
      </w:r>
      <w:r w:rsidRPr="00BA1F55">
        <w:rPr>
          <w:spacing w:val="-1"/>
          <w:sz w:val="26"/>
        </w:rPr>
        <w:t xml:space="preserve"> </w:t>
      </w:r>
      <w:r w:rsidRPr="00BA1F55">
        <w:rPr>
          <w:b/>
          <w:sz w:val="26"/>
        </w:rPr>
        <w:t>đến</w:t>
      </w:r>
      <w:r>
        <w:rPr>
          <w:spacing w:val="-2"/>
          <w:sz w:val="26"/>
          <w:lang w:val="en-US"/>
        </w:rPr>
        <w:t xml:space="preserve"> </w:t>
      </w:r>
      <w:r w:rsidR="000A2174">
        <w:rPr>
          <w:b/>
          <w:bCs/>
          <w:spacing w:val="-2"/>
          <w:sz w:val="26"/>
          <w:lang w:val="en-US"/>
        </w:rPr>
        <w:t>31/12</w:t>
      </w:r>
    </w:p>
    <w:p w14:paraId="370C357D" w14:textId="77777777" w:rsidR="00460372" w:rsidRPr="00BA1F55" w:rsidRDefault="00A760B2">
      <w:pPr>
        <w:pStyle w:val="BodyText"/>
        <w:spacing w:before="249"/>
        <w:ind w:left="1547"/>
      </w:pPr>
      <w:r w:rsidRPr="00BA1F55">
        <w:t>Nhiệm</w:t>
      </w:r>
      <w:r w:rsidRPr="00BA1F55">
        <w:rPr>
          <w:spacing w:val="-4"/>
        </w:rPr>
        <w:t xml:space="preserve"> </w:t>
      </w:r>
      <w:r w:rsidRPr="00BA1F55">
        <w:t>vụ</w:t>
      </w:r>
      <w:r w:rsidRPr="00BA1F55">
        <w:rPr>
          <w:spacing w:val="-1"/>
        </w:rPr>
        <w:t xml:space="preserve"> </w:t>
      </w:r>
      <w:r w:rsidRPr="00BA1F55">
        <w:t>đồ</w:t>
      </w:r>
      <w:r w:rsidRPr="00BA1F55">
        <w:rPr>
          <w:spacing w:val="-3"/>
        </w:rPr>
        <w:t xml:space="preserve"> </w:t>
      </w:r>
      <w:r w:rsidRPr="00BA1F55">
        <w:t>án</w:t>
      </w:r>
      <w:r w:rsidRPr="00BA1F55">
        <w:rPr>
          <w:spacing w:val="-3"/>
        </w:rPr>
        <w:t xml:space="preserve"> </w:t>
      </w:r>
      <w:r w:rsidRPr="00BA1F55">
        <w:t>môn</w:t>
      </w:r>
      <w:r w:rsidRPr="00BA1F55">
        <w:rPr>
          <w:spacing w:val="-1"/>
        </w:rPr>
        <w:t xml:space="preserve"> </w:t>
      </w:r>
      <w:r w:rsidRPr="00BA1F55">
        <w:t>học:</w:t>
      </w:r>
      <w:r w:rsidRPr="00BA1F55">
        <w:rPr>
          <w:spacing w:val="-1"/>
        </w:rPr>
        <w:t xml:space="preserve"> </w:t>
      </w:r>
      <w:r w:rsidRPr="00BA1F55">
        <w:t>(phụ</w:t>
      </w:r>
      <w:r w:rsidRPr="00BA1F55">
        <w:rPr>
          <w:spacing w:val="-1"/>
        </w:rPr>
        <w:t xml:space="preserve"> </w:t>
      </w:r>
      <w:r w:rsidRPr="00BA1F55">
        <w:t>thuộc</w:t>
      </w:r>
      <w:r w:rsidRPr="00BA1F55">
        <w:rPr>
          <w:spacing w:val="-2"/>
        </w:rPr>
        <w:t xml:space="preserve"> </w:t>
      </w:r>
      <w:r w:rsidRPr="00BA1F55">
        <w:t>vào</w:t>
      </w:r>
      <w:r w:rsidRPr="00BA1F55">
        <w:rPr>
          <w:spacing w:val="-3"/>
        </w:rPr>
        <w:t xml:space="preserve"> </w:t>
      </w:r>
      <w:r w:rsidRPr="00BA1F55">
        <w:t>từng</w:t>
      </w:r>
      <w:r w:rsidRPr="00BA1F55">
        <w:rPr>
          <w:spacing w:val="-1"/>
        </w:rPr>
        <w:t xml:space="preserve"> </w:t>
      </w:r>
      <w:r w:rsidRPr="00BA1F55">
        <w:t>chủ</w:t>
      </w:r>
      <w:r w:rsidRPr="00BA1F55">
        <w:rPr>
          <w:spacing w:val="-3"/>
        </w:rPr>
        <w:t xml:space="preserve"> </w:t>
      </w:r>
      <w:r w:rsidRPr="00BA1F55">
        <w:rPr>
          <w:spacing w:val="-5"/>
        </w:rPr>
        <w:t>đề)</w:t>
      </w:r>
    </w:p>
    <w:p w14:paraId="6A6CDFB0" w14:textId="77777777" w:rsidR="00460372" w:rsidRPr="00BA1F55" w:rsidRDefault="00A760B2" w:rsidP="00A23FAD">
      <w:pPr>
        <w:pStyle w:val="ListParagraph"/>
        <w:numPr>
          <w:ilvl w:val="0"/>
          <w:numId w:val="1"/>
        </w:numPr>
        <w:tabs>
          <w:tab w:val="left" w:pos="2191"/>
        </w:tabs>
        <w:ind w:left="2191" w:hanging="359"/>
        <w:rPr>
          <w:sz w:val="26"/>
        </w:rPr>
      </w:pPr>
      <w:r w:rsidRPr="00BA1F55">
        <w:rPr>
          <w:sz w:val="26"/>
        </w:rPr>
        <w:t>Xây</w:t>
      </w:r>
      <w:r w:rsidRPr="00BA1F55">
        <w:rPr>
          <w:spacing w:val="-2"/>
          <w:sz w:val="26"/>
        </w:rPr>
        <w:t xml:space="preserve"> </w:t>
      </w:r>
      <w:r w:rsidRPr="00BA1F55">
        <w:rPr>
          <w:sz w:val="26"/>
        </w:rPr>
        <w:t>dựng</w:t>
      </w:r>
      <w:r w:rsidRPr="00BA1F55">
        <w:rPr>
          <w:spacing w:val="-2"/>
          <w:sz w:val="26"/>
        </w:rPr>
        <w:t xml:space="preserve"> </w:t>
      </w:r>
      <w:r w:rsidRPr="00BA1F55">
        <w:rPr>
          <w:sz w:val="26"/>
        </w:rPr>
        <w:t>CSDL</w:t>
      </w:r>
      <w:r w:rsidRPr="00BA1F55">
        <w:rPr>
          <w:spacing w:val="-1"/>
          <w:sz w:val="26"/>
        </w:rPr>
        <w:t xml:space="preserve"> </w:t>
      </w:r>
      <w:r w:rsidRPr="00BA1F55">
        <w:rPr>
          <w:sz w:val="26"/>
        </w:rPr>
        <w:t>trong</w:t>
      </w:r>
      <w:r w:rsidRPr="00BA1F55">
        <w:rPr>
          <w:spacing w:val="-2"/>
          <w:sz w:val="26"/>
        </w:rPr>
        <w:t xml:space="preserve"> </w:t>
      </w:r>
      <w:r w:rsidRPr="00BA1F55">
        <w:rPr>
          <w:sz w:val="26"/>
        </w:rPr>
        <w:t>SQL</w:t>
      </w:r>
      <w:r w:rsidRPr="00BA1F55">
        <w:rPr>
          <w:spacing w:val="-1"/>
          <w:sz w:val="26"/>
        </w:rPr>
        <w:t xml:space="preserve"> </w:t>
      </w:r>
      <w:r w:rsidRPr="00BA1F55">
        <w:rPr>
          <w:spacing w:val="-2"/>
          <w:sz w:val="26"/>
        </w:rPr>
        <w:t>Server.</w:t>
      </w:r>
    </w:p>
    <w:p w14:paraId="6DCE56A0" w14:textId="77777777" w:rsidR="00460372" w:rsidRPr="00BA1F55" w:rsidRDefault="00A760B2" w:rsidP="00A23FAD">
      <w:pPr>
        <w:pStyle w:val="ListParagraph"/>
        <w:numPr>
          <w:ilvl w:val="0"/>
          <w:numId w:val="1"/>
        </w:numPr>
        <w:tabs>
          <w:tab w:val="left" w:pos="2191"/>
        </w:tabs>
        <w:ind w:left="2191" w:hanging="359"/>
        <w:rPr>
          <w:sz w:val="26"/>
        </w:rPr>
      </w:pPr>
      <w:r w:rsidRPr="00BA1F55">
        <w:rPr>
          <w:sz w:val="26"/>
        </w:rPr>
        <w:t>Thiết</w:t>
      </w:r>
      <w:r w:rsidRPr="00BA1F55">
        <w:rPr>
          <w:spacing w:val="-2"/>
          <w:sz w:val="26"/>
        </w:rPr>
        <w:t xml:space="preserve"> </w:t>
      </w:r>
      <w:r w:rsidRPr="00BA1F55">
        <w:rPr>
          <w:sz w:val="26"/>
        </w:rPr>
        <w:t>kế</w:t>
      </w:r>
      <w:r w:rsidRPr="00BA1F55">
        <w:rPr>
          <w:spacing w:val="-1"/>
          <w:sz w:val="26"/>
        </w:rPr>
        <w:t xml:space="preserve"> </w:t>
      </w:r>
      <w:r w:rsidRPr="00BA1F55">
        <w:rPr>
          <w:sz w:val="26"/>
        </w:rPr>
        <w:t>giao</w:t>
      </w:r>
      <w:r w:rsidRPr="00BA1F55">
        <w:rPr>
          <w:spacing w:val="-2"/>
          <w:sz w:val="26"/>
        </w:rPr>
        <w:t xml:space="preserve"> </w:t>
      </w:r>
      <w:r w:rsidRPr="00BA1F55">
        <w:rPr>
          <w:sz w:val="26"/>
        </w:rPr>
        <w:t>diện</w:t>
      </w:r>
      <w:r w:rsidRPr="00BA1F55">
        <w:rPr>
          <w:spacing w:val="-4"/>
          <w:sz w:val="26"/>
        </w:rPr>
        <w:t xml:space="preserve"> </w:t>
      </w:r>
      <w:r w:rsidRPr="00BA1F55">
        <w:rPr>
          <w:sz w:val="26"/>
        </w:rPr>
        <w:t>phần</w:t>
      </w:r>
      <w:r w:rsidRPr="00BA1F55">
        <w:rPr>
          <w:spacing w:val="-3"/>
          <w:sz w:val="26"/>
        </w:rPr>
        <w:t xml:space="preserve"> </w:t>
      </w:r>
      <w:r w:rsidRPr="00BA1F55">
        <w:rPr>
          <w:spacing w:val="-4"/>
          <w:sz w:val="26"/>
        </w:rPr>
        <w:t>mềm.</w:t>
      </w:r>
    </w:p>
    <w:p w14:paraId="1FDE235A" w14:textId="77777777" w:rsidR="00460372" w:rsidRPr="00BA1F55" w:rsidRDefault="00A760B2" w:rsidP="00A23FAD">
      <w:pPr>
        <w:pStyle w:val="ListParagraph"/>
        <w:numPr>
          <w:ilvl w:val="0"/>
          <w:numId w:val="1"/>
        </w:numPr>
        <w:tabs>
          <w:tab w:val="left" w:pos="2190"/>
        </w:tabs>
        <w:ind w:left="2190" w:hanging="358"/>
        <w:rPr>
          <w:sz w:val="26"/>
        </w:rPr>
      </w:pPr>
      <w:r w:rsidRPr="00BA1F55">
        <w:rPr>
          <w:sz w:val="26"/>
        </w:rPr>
        <w:t>Nộp</w:t>
      </w:r>
      <w:r w:rsidRPr="00BA1F55">
        <w:rPr>
          <w:spacing w:val="-3"/>
          <w:sz w:val="26"/>
        </w:rPr>
        <w:t xml:space="preserve"> </w:t>
      </w:r>
      <w:r w:rsidRPr="00BA1F55">
        <w:rPr>
          <w:sz w:val="26"/>
        </w:rPr>
        <w:t>file</w:t>
      </w:r>
      <w:r w:rsidRPr="00BA1F55">
        <w:rPr>
          <w:spacing w:val="-1"/>
          <w:sz w:val="26"/>
        </w:rPr>
        <w:t xml:space="preserve"> </w:t>
      </w:r>
      <w:r w:rsidRPr="00BA1F55">
        <w:rPr>
          <w:sz w:val="26"/>
        </w:rPr>
        <w:t>nén</w:t>
      </w:r>
      <w:r w:rsidRPr="00BA1F55">
        <w:rPr>
          <w:spacing w:val="-2"/>
          <w:sz w:val="26"/>
        </w:rPr>
        <w:t xml:space="preserve"> </w:t>
      </w:r>
      <w:r w:rsidRPr="00BA1F55">
        <w:rPr>
          <w:sz w:val="26"/>
        </w:rPr>
        <w:t>(*.rar)</w:t>
      </w:r>
      <w:r w:rsidRPr="00BA1F55">
        <w:rPr>
          <w:spacing w:val="-2"/>
          <w:sz w:val="26"/>
        </w:rPr>
        <w:t xml:space="preserve"> </w:t>
      </w:r>
      <w:r w:rsidRPr="00BA1F55">
        <w:rPr>
          <w:sz w:val="26"/>
        </w:rPr>
        <w:t>lưu</w:t>
      </w:r>
      <w:r w:rsidRPr="00BA1F55">
        <w:rPr>
          <w:spacing w:val="-2"/>
          <w:sz w:val="26"/>
        </w:rPr>
        <w:t xml:space="preserve"> </w:t>
      </w:r>
      <w:r w:rsidRPr="00BA1F55">
        <w:rPr>
          <w:sz w:val="26"/>
        </w:rPr>
        <w:t>sản</w:t>
      </w:r>
      <w:r w:rsidRPr="00BA1F55">
        <w:rPr>
          <w:spacing w:val="-4"/>
          <w:sz w:val="26"/>
        </w:rPr>
        <w:t xml:space="preserve"> </w:t>
      </w:r>
      <w:r w:rsidRPr="00BA1F55">
        <w:rPr>
          <w:sz w:val="26"/>
        </w:rPr>
        <w:t>phẩm</w:t>
      </w:r>
      <w:r w:rsidRPr="00BA1F55">
        <w:rPr>
          <w:spacing w:val="-2"/>
          <w:sz w:val="26"/>
        </w:rPr>
        <w:t xml:space="preserve"> </w:t>
      </w:r>
      <w:r w:rsidRPr="00BA1F55">
        <w:rPr>
          <w:sz w:val="26"/>
        </w:rPr>
        <w:t>đề</w:t>
      </w:r>
      <w:r w:rsidRPr="00BA1F55">
        <w:rPr>
          <w:spacing w:val="-1"/>
          <w:sz w:val="26"/>
        </w:rPr>
        <w:t xml:space="preserve"> </w:t>
      </w:r>
      <w:r w:rsidRPr="00BA1F55">
        <w:rPr>
          <w:sz w:val="26"/>
        </w:rPr>
        <w:t>tài</w:t>
      </w:r>
      <w:r w:rsidRPr="00BA1F55">
        <w:rPr>
          <w:spacing w:val="-4"/>
          <w:sz w:val="26"/>
        </w:rPr>
        <w:t xml:space="preserve"> </w:t>
      </w:r>
      <w:r w:rsidRPr="00BA1F55">
        <w:rPr>
          <w:sz w:val="26"/>
        </w:rPr>
        <w:t>bao</w:t>
      </w:r>
      <w:r w:rsidRPr="00BA1F55">
        <w:rPr>
          <w:spacing w:val="-3"/>
          <w:sz w:val="26"/>
        </w:rPr>
        <w:t xml:space="preserve"> </w:t>
      </w:r>
      <w:r w:rsidRPr="00BA1F55">
        <w:rPr>
          <w:spacing w:val="-4"/>
          <w:sz w:val="26"/>
        </w:rPr>
        <w:t>gồm:</w:t>
      </w:r>
    </w:p>
    <w:p w14:paraId="27FEE47A" w14:textId="77777777" w:rsidR="00460372" w:rsidRPr="00BA1F55" w:rsidRDefault="00A760B2" w:rsidP="00A23FAD">
      <w:pPr>
        <w:pStyle w:val="ListParagraph"/>
        <w:numPr>
          <w:ilvl w:val="1"/>
          <w:numId w:val="1"/>
        </w:numPr>
        <w:tabs>
          <w:tab w:val="left" w:pos="2539"/>
        </w:tabs>
        <w:ind w:left="2539" w:hanging="359"/>
        <w:rPr>
          <w:sz w:val="26"/>
        </w:rPr>
      </w:pPr>
      <w:r w:rsidRPr="00BA1F55">
        <w:rPr>
          <w:sz w:val="26"/>
        </w:rPr>
        <w:t>File</w:t>
      </w:r>
      <w:r w:rsidRPr="00BA1F55">
        <w:rPr>
          <w:spacing w:val="-3"/>
          <w:sz w:val="26"/>
        </w:rPr>
        <w:t xml:space="preserve"> </w:t>
      </w:r>
      <w:r w:rsidRPr="00BA1F55">
        <w:rPr>
          <w:sz w:val="26"/>
        </w:rPr>
        <w:t>báo</w:t>
      </w:r>
      <w:r w:rsidRPr="00BA1F55">
        <w:rPr>
          <w:spacing w:val="-2"/>
          <w:sz w:val="26"/>
        </w:rPr>
        <w:t xml:space="preserve"> </w:t>
      </w:r>
      <w:r w:rsidRPr="00BA1F55">
        <w:rPr>
          <w:sz w:val="26"/>
        </w:rPr>
        <w:t>cáo</w:t>
      </w:r>
      <w:r w:rsidRPr="00BA1F55">
        <w:rPr>
          <w:spacing w:val="-3"/>
          <w:sz w:val="26"/>
        </w:rPr>
        <w:t xml:space="preserve"> </w:t>
      </w:r>
      <w:r w:rsidRPr="00BA1F55">
        <w:rPr>
          <w:sz w:val="26"/>
        </w:rPr>
        <w:t>word</w:t>
      </w:r>
      <w:r w:rsidRPr="00BA1F55">
        <w:rPr>
          <w:spacing w:val="-1"/>
          <w:sz w:val="26"/>
        </w:rPr>
        <w:t xml:space="preserve"> </w:t>
      </w:r>
      <w:r w:rsidRPr="00BA1F55">
        <w:rPr>
          <w:spacing w:val="-2"/>
          <w:sz w:val="26"/>
        </w:rPr>
        <w:t>(*.docx)</w:t>
      </w:r>
    </w:p>
    <w:p w14:paraId="788FD94F" w14:textId="77777777" w:rsidR="00460372" w:rsidRPr="00BA1F55" w:rsidRDefault="00A760B2" w:rsidP="00A23FAD">
      <w:pPr>
        <w:pStyle w:val="ListParagraph"/>
        <w:numPr>
          <w:ilvl w:val="1"/>
          <w:numId w:val="1"/>
        </w:numPr>
        <w:tabs>
          <w:tab w:val="left" w:pos="2539"/>
        </w:tabs>
        <w:ind w:left="2539" w:hanging="359"/>
        <w:rPr>
          <w:sz w:val="26"/>
        </w:rPr>
      </w:pPr>
      <w:r w:rsidRPr="00BA1F55">
        <w:rPr>
          <w:sz w:val="26"/>
        </w:rPr>
        <w:t>File</w:t>
      </w:r>
      <w:r w:rsidRPr="00BA1F55">
        <w:rPr>
          <w:spacing w:val="-4"/>
          <w:sz w:val="26"/>
        </w:rPr>
        <w:t xml:space="preserve"> </w:t>
      </w:r>
      <w:r w:rsidRPr="00BA1F55">
        <w:rPr>
          <w:sz w:val="26"/>
        </w:rPr>
        <w:t>thuyết</w:t>
      </w:r>
      <w:r w:rsidRPr="00BA1F55">
        <w:rPr>
          <w:spacing w:val="-2"/>
          <w:sz w:val="26"/>
        </w:rPr>
        <w:t xml:space="preserve"> </w:t>
      </w:r>
      <w:r w:rsidRPr="00BA1F55">
        <w:rPr>
          <w:sz w:val="26"/>
        </w:rPr>
        <w:t>trình</w:t>
      </w:r>
      <w:r w:rsidRPr="00BA1F55">
        <w:rPr>
          <w:spacing w:val="-2"/>
          <w:sz w:val="26"/>
        </w:rPr>
        <w:t xml:space="preserve"> (*.pptx)</w:t>
      </w:r>
    </w:p>
    <w:p w14:paraId="4190A65B" w14:textId="77777777" w:rsidR="00460372" w:rsidRPr="00BA1F55" w:rsidRDefault="00A760B2" w:rsidP="00A23FAD">
      <w:pPr>
        <w:pStyle w:val="ListParagraph"/>
        <w:numPr>
          <w:ilvl w:val="1"/>
          <w:numId w:val="1"/>
        </w:numPr>
        <w:tabs>
          <w:tab w:val="left" w:pos="2539"/>
        </w:tabs>
        <w:ind w:left="2539" w:hanging="359"/>
        <w:rPr>
          <w:sz w:val="26"/>
        </w:rPr>
      </w:pPr>
      <w:r w:rsidRPr="00BA1F55">
        <w:rPr>
          <w:sz w:val="26"/>
        </w:rPr>
        <w:t>Thư</w:t>
      </w:r>
      <w:r w:rsidRPr="00BA1F55">
        <w:rPr>
          <w:spacing w:val="-6"/>
          <w:sz w:val="26"/>
        </w:rPr>
        <w:t xml:space="preserve"> </w:t>
      </w:r>
      <w:r w:rsidRPr="00BA1F55">
        <w:rPr>
          <w:sz w:val="26"/>
        </w:rPr>
        <w:t>mục</w:t>
      </w:r>
      <w:r w:rsidRPr="00BA1F55">
        <w:rPr>
          <w:spacing w:val="-3"/>
          <w:sz w:val="26"/>
        </w:rPr>
        <w:t xml:space="preserve"> </w:t>
      </w:r>
      <w:r w:rsidRPr="00BA1F55">
        <w:rPr>
          <w:sz w:val="26"/>
        </w:rPr>
        <w:t>chứa</w:t>
      </w:r>
      <w:r w:rsidRPr="00BA1F55">
        <w:rPr>
          <w:spacing w:val="-1"/>
          <w:sz w:val="26"/>
        </w:rPr>
        <w:t xml:space="preserve"> </w:t>
      </w:r>
      <w:r w:rsidRPr="00BA1F55">
        <w:rPr>
          <w:sz w:val="26"/>
        </w:rPr>
        <w:t>dự</w:t>
      </w:r>
      <w:r w:rsidRPr="00BA1F55">
        <w:rPr>
          <w:spacing w:val="-3"/>
          <w:sz w:val="26"/>
        </w:rPr>
        <w:t xml:space="preserve"> </w:t>
      </w:r>
      <w:r w:rsidRPr="00BA1F55">
        <w:rPr>
          <w:sz w:val="26"/>
        </w:rPr>
        <w:t>án</w:t>
      </w:r>
      <w:r w:rsidRPr="00BA1F55">
        <w:rPr>
          <w:spacing w:val="-3"/>
          <w:sz w:val="26"/>
        </w:rPr>
        <w:t xml:space="preserve"> </w:t>
      </w:r>
      <w:r w:rsidRPr="00BA1F55">
        <w:rPr>
          <w:sz w:val="26"/>
        </w:rPr>
        <w:t>(project),</w:t>
      </w:r>
      <w:r w:rsidRPr="00BA1F55">
        <w:rPr>
          <w:spacing w:val="-3"/>
          <w:sz w:val="26"/>
        </w:rPr>
        <w:t xml:space="preserve"> </w:t>
      </w:r>
      <w:r w:rsidRPr="00BA1F55">
        <w:rPr>
          <w:sz w:val="26"/>
        </w:rPr>
        <w:t>các</w:t>
      </w:r>
      <w:r w:rsidRPr="00BA1F55">
        <w:rPr>
          <w:spacing w:val="-1"/>
          <w:sz w:val="26"/>
        </w:rPr>
        <w:t xml:space="preserve"> </w:t>
      </w:r>
      <w:r w:rsidRPr="00BA1F55">
        <w:rPr>
          <w:sz w:val="26"/>
        </w:rPr>
        <w:t>class</w:t>
      </w:r>
      <w:r w:rsidRPr="00BA1F55">
        <w:rPr>
          <w:spacing w:val="-1"/>
          <w:sz w:val="26"/>
        </w:rPr>
        <w:t xml:space="preserve"> </w:t>
      </w:r>
      <w:r w:rsidRPr="00BA1F55">
        <w:rPr>
          <w:sz w:val="26"/>
        </w:rPr>
        <w:t>thư</w:t>
      </w:r>
      <w:r w:rsidRPr="00BA1F55">
        <w:rPr>
          <w:spacing w:val="-4"/>
          <w:sz w:val="26"/>
        </w:rPr>
        <w:t xml:space="preserve"> </w:t>
      </w:r>
      <w:r w:rsidRPr="00BA1F55">
        <w:rPr>
          <w:sz w:val="26"/>
        </w:rPr>
        <w:t>viện,</w:t>
      </w:r>
      <w:r w:rsidRPr="00BA1F55">
        <w:rPr>
          <w:spacing w:val="-1"/>
          <w:sz w:val="26"/>
        </w:rPr>
        <w:t xml:space="preserve"> </w:t>
      </w:r>
      <w:r w:rsidRPr="00BA1F55">
        <w:rPr>
          <w:sz w:val="26"/>
        </w:rPr>
        <w:t>CSDL,</w:t>
      </w:r>
      <w:r w:rsidRPr="00BA1F55">
        <w:rPr>
          <w:spacing w:val="-3"/>
          <w:sz w:val="26"/>
        </w:rPr>
        <w:t xml:space="preserve"> </w:t>
      </w:r>
      <w:r w:rsidRPr="00BA1F55">
        <w:rPr>
          <w:sz w:val="26"/>
        </w:rPr>
        <w:t>hình</w:t>
      </w:r>
      <w:r w:rsidRPr="00BA1F55">
        <w:rPr>
          <w:spacing w:val="-2"/>
          <w:sz w:val="26"/>
        </w:rPr>
        <w:t xml:space="preserve"> </w:t>
      </w:r>
      <w:r w:rsidRPr="00BA1F55">
        <w:rPr>
          <w:sz w:val="26"/>
        </w:rPr>
        <w:t>ảnh,</w:t>
      </w:r>
      <w:r w:rsidRPr="00BA1F55">
        <w:rPr>
          <w:spacing w:val="-3"/>
          <w:sz w:val="26"/>
        </w:rPr>
        <w:t xml:space="preserve"> </w:t>
      </w:r>
      <w:r w:rsidRPr="00BA1F55">
        <w:rPr>
          <w:spacing w:val="-4"/>
          <w:sz w:val="26"/>
        </w:rPr>
        <w:t>...)</w:t>
      </w:r>
    </w:p>
    <w:p w14:paraId="654AD83C" w14:textId="77777777" w:rsidR="00460372" w:rsidRPr="00BA1F55" w:rsidRDefault="00A760B2">
      <w:pPr>
        <w:spacing w:before="249"/>
        <w:ind w:left="6249"/>
        <w:rPr>
          <w:i/>
          <w:sz w:val="26"/>
        </w:rPr>
      </w:pPr>
      <w:r w:rsidRPr="00BA1F55">
        <w:rPr>
          <w:i/>
          <w:sz w:val="26"/>
        </w:rPr>
        <w:t>Tp.HCM,</w:t>
      </w:r>
      <w:r w:rsidRPr="00BA1F55">
        <w:rPr>
          <w:spacing w:val="-3"/>
          <w:sz w:val="26"/>
        </w:rPr>
        <w:t xml:space="preserve"> </w:t>
      </w:r>
      <w:r w:rsidRPr="00BA1F55">
        <w:rPr>
          <w:i/>
          <w:sz w:val="26"/>
        </w:rPr>
        <w:t>ngày</w:t>
      </w:r>
      <w:r w:rsidRPr="00BA1F55">
        <w:rPr>
          <w:spacing w:val="-2"/>
          <w:sz w:val="26"/>
        </w:rPr>
        <w:t xml:space="preserve"> </w:t>
      </w:r>
      <w:r w:rsidRPr="00BA1F55">
        <w:rPr>
          <w:i/>
          <w:sz w:val="26"/>
        </w:rPr>
        <w:t>…</w:t>
      </w:r>
      <w:r w:rsidRPr="00BA1F55">
        <w:rPr>
          <w:spacing w:val="-2"/>
          <w:sz w:val="26"/>
        </w:rPr>
        <w:t xml:space="preserve"> </w:t>
      </w:r>
      <w:r w:rsidRPr="00BA1F55">
        <w:rPr>
          <w:i/>
          <w:sz w:val="26"/>
        </w:rPr>
        <w:t>tháng</w:t>
      </w:r>
      <w:r w:rsidRPr="00BA1F55">
        <w:rPr>
          <w:spacing w:val="-1"/>
          <w:sz w:val="26"/>
        </w:rPr>
        <w:t xml:space="preserve"> </w:t>
      </w:r>
      <w:r w:rsidRPr="00BA1F55">
        <w:rPr>
          <w:i/>
          <w:sz w:val="26"/>
        </w:rPr>
        <w:t>…</w:t>
      </w:r>
      <w:r w:rsidRPr="00BA1F55">
        <w:rPr>
          <w:spacing w:val="-2"/>
          <w:sz w:val="26"/>
        </w:rPr>
        <w:t xml:space="preserve"> </w:t>
      </w:r>
      <w:r w:rsidRPr="00BA1F55">
        <w:rPr>
          <w:i/>
          <w:sz w:val="26"/>
        </w:rPr>
        <w:t>năm</w:t>
      </w:r>
      <w:r w:rsidRPr="00BA1F55">
        <w:rPr>
          <w:spacing w:val="-3"/>
          <w:sz w:val="26"/>
        </w:rPr>
        <w:t xml:space="preserve"> </w:t>
      </w:r>
      <w:r w:rsidR="00A5360E">
        <w:rPr>
          <w:i/>
          <w:spacing w:val="-4"/>
          <w:sz w:val="26"/>
        </w:rPr>
        <w:t>2025</w:t>
      </w:r>
    </w:p>
    <w:p w14:paraId="03565436" w14:textId="77777777" w:rsidR="00460372" w:rsidRPr="00BA1F55" w:rsidRDefault="00A760B2">
      <w:pPr>
        <w:spacing w:before="45"/>
        <w:ind w:left="5528"/>
        <w:jc w:val="center"/>
        <w:rPr>
          <w:b/>
          <w:sz w:val="26"/>
        </w:rPr>
      </w:pPr>
      <w:r w:rsidRPr="00BA1F55">
        <w:rPr>
          <w:b/>
          <w:sz w:val="26"/>
        </w:rPr>
        <w:t>GIẢNG</w:t>
      </w:r>
      <w:r w:rsidRPr="00BA1F55">
        <w:rPr>
          <w:spacing w:val="-3"/>
          <w:sz w:val="26"/>
        </w:rPr>
        <w:t xml:space="preserve"> </w:t>
      </w:r>
      <w:r w:rsidRPr="00BA1F55">
        <w:rPr>
          <w:b/>
          <w:sz w:val="26"/>
        </w:rPr>
        <w:t>VIÊN</w:t>
      </w:r>
      <w:r w:rsidRPr="00BA1F55">
        <w:rPr>
          <w:spacing w:val="-3"/>
          <w:sz w:val="26"/>
        </w:rPr>
        <w:t xml:space="preserve"> </w:t>
      </w:r>
      <w:r w:rsidRPr="00BA1F55">
        <w:rPr>
          <w:b/>
          <w:sz w:val="26"/>
        </w:rPr>
        <w:t>GIẢNG</w:t>
      </w:r>
      <w:r w:rsidRPr="00BA1F55">
        <w:rPr>
          <w:spacing w:val="-2"/>
          <w:sz w:val="26"/>
        </w:rPr>
        <w:t xml:space="preserve"> </w:t>
      </w:r>
      <w:r w:rsidRPr="00BA1F55">
        <w:rPr>
          <w:b/>
          <w:spacing w:val="-5"/>
          <w:sz w:val="26"/>
        </w:rPr>
        <w:t>DẠY</w:t>
      </w:r>
    </w:p>
    <w:p w14:paraId="21E94A00" w14:textId="77777777" w:rsidR="00460372" w:rsidRPr="00BA1F55" w:rsidRDefault="00A760B2">
      <w:pPr>
        <w:spacing w:before="149"/>
        <w:ind w:left="5529"/>
        <w:jc w:val="center"/>
        <w:rPr>
          <w:i/>
          <w:sz w:val="26"/>
        </w:rPr>
      </w:pPr>
      <w:r w:rsidRPr="00BA1F55">
        <w:rPr>
          <w:i/>
          <w:sz w:val="26"/>
        </w:rPr>
        <w:t>(Ký</w:t>
      </w:r>
      <w:r w:rsidRPr="00BA1F55">
        <w:rPr>
          <w:spacing w:val="-3"/>
          <w:sz w:val="26"/>
        </w:rPr>
        <w:t xml:space="preserve"> </w:t>
      </w:r>
      <w:r w:rsidRPr="00BA1F55">
        <w:rPr>
          <w:i/>
          <w:sz w:val="26"/>
        </w:rPr>
        <w:t>và</w:t>
      </w:r>
      <w:r w:rsidRPr="00BA1F55">
        <w:rPr>
          <w:spacing w:val="-2"/>
          <w:sz w:val="26"/>
        </w:rPr>
        <w:t xml:space="preserve"> </w:t>
      </w:r>
      <w:r w:rsidRPr="00BA1F55">
        <w:rPr>
          <w:i/>
          <w:sz w:val="26"/>
        </w:rPr>
        <w:t>ghi</w:t>
      </w:r>
      <w:r w:rsidRPr="00BA1F55">
        <w:rPr>
          <w:spacing w:val="-2"/>
          <w:sz w:val="26"/>
        </w:rPr>
        <w:t xml:space="preserve"> </w:t>
      </w:r>
      <w:r w:rsidRPr="00BA1F55">
        <w:rPr>
          <w:i/>
          <w:sz w:val="26"/>
        </w:rPr>
        <w:t>rõ</w:t>
      </w:r>
      <w:r w:rsidRPr="00BA1F55">
        <w:rPr>
          <w:spacing w:val="-1"/>
          <w:sz w:val="26"/>
        </w:rPr>
        <w:t xml:space="preserve"> </w:t>
      </w:r>
      <w:r w:rsidRPr="00BA1F55">
        <w:rPr>
          <w:i/>
          <w:sz w:val="26"/>
        </w:rPr>
        <w:t>họ</w:t>
      </w:r>
      <w:r w:rsidRPr="00BA1F55">
        <w:rPr>
          <w:spacing w:val="-2"/>
          <w:sz w:val="26"/>
        </w:rPr>
        <w:t xml:space="preserve"> </w:t>
      </w:r>
      <w:r w:rsidRPr="00BA1F55">
        <w:rPr>
          <w:i/>
          <w:spacing w:val="-4"/>
          <w:sz w:val="26"/>
        </w:rPr>
        <w:t>tên)</w:t>
      </w:r>
    </w:p>
    <w:p w14:paraId="0DC8A630" w14:textId="77777777" w:rsidR="00460372" w:rsidRPr="00BA1F55" w:rsidRDefault="00460372">
      <w:pPr>
        <w:pStyle w:val="BodyText"/>
        <w:spacing w:before="298"/>
        <w:rPr>
          <w:i/>
        </w:rPr>
      </w:pPr>
    </w:p>
    <w:p w14:paraId="659C3E27" w14:textId="77777777" w:rsidR="00460372" w:rsidRPr="00BA1F55" w:rsidRDefault="00A760B2">
      <w:pPr>
        <w:ind w:left="5531"/>
        <w:jc w:val="center"/>
        <w:rPr>
          <w:b/>
          <w:sz w:val="26"/>
        </w:rPr>
      </w:pPr>
      <w:r w:rsidRPr="00BA1F55">
        <w:rPr>
          <w:b/>
          <w:spacing w:val="-5"/>
          <w:sz w:val="26"/>
        </w:rPr>
        <w:t>…..</w:t>
      </w:r>
    </w:p>
    <w:p w14:paraId="36093948" w14:textId="77777777" w:rsidR="00460372" w:rsidRPr="00BA1F55" w:rsidRDefault="00460372">
      <w:pPr>
        <w:jc w:val="center"/>
        <w:rPr>
          <w:sz w:val="26"/>
        </w:rPr>
        <w:sectPr w:rsidR="00460372" w:rsidRPr="00BA1F55">
          <w:type w:val="continuous"/>
          <w:pgSz w:w="11910" w:h="16840"/>
          <w:pgMar w:top="1380" w:right="440" w:bottom="280" w:left="440" w:header="0" w:footer="89" w:gutter="0"/>
          <w:cols w:space="720"/>
        </w:sectPr>
      </w:pPr>
    </w:p>
    <w:tbl>
      <w:tblPr>
        <w:tblW w:w="0" w:type="auto"/>
        <w:tblInd w:w="14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0"/>
        <w:gridCol w:w="3000"/>
        <w:gridCol w:w="3002"/>
      </w:tblGrid>
      <w:tr w:rsidR="00460372" w:rsidRPr="00BA1F55" w14:paraId="11D43717" w14:textId="77777777">
        <w:trPr>
          <w:trHeight w:val="1132"/>
        </w:trPr>
        <w:tc>
          <w:tcPr>
            <w:tcW w:w="9002" w:type="dxa"/>
            <w:gridSpan w:val="3"/>
          </w:tcPr>
          <w:p w14:paraId="1AE75434" w14:textId="77777777" w:rsidR="00460372" w:rsidRPr="00BA1F55" w:rsidRDefault="00A760B2">
            <w:pPr>
              <w:pStyle w:val="TableParagraph"/>
              <w:ind w:left="9"/>
              <w:jc w:val="center"/>
              <w:rPr>
                <w:b/>
                <w:sz w:val="36"/>
              </w:rPr>
            </w:pPr>
            <w:r w:rsidRPr="00BA1F55">
              <w:rPr>
                <w:b/>
                <w:sz w:val="36"/>
              </w:rPr>
              <w:lastRenderedPageBreak/>
              <w:t>BẢNG</w:t>
            </w:r>
            <w:r w:rsidRPr="00BA1F55">
              <w:rPr>
                <w:spacing w:val="-5"/>
                <w:sz w:val="36"/>
              </w:rPr>
              <w:t xml:space="preserve"> </w:t>
            </w:r>
            <w:r w:rsidRPr="00BA1F55">
              <w:rPr>
                <w:b/>
                <w:sz w:val="36"/>
              </w:rPr>
              <w:t>PHÂN</w:t>
            </w:r>
            <w:r w:rsidRPr="00BA1F55">
              <w:rPr>
                <w:spacing w:val="-3"/>
                <w:sz w:val="36"/>
              </w:rPr>
              <w:t xml:space="preserve"> </w:t>
            </w:r>
            <w:r w:rsidRPr="00BA1F55">
              <w:rPr>
                <w:b/>
                <w:sz w:val="36"/>
              </w:rPr>
              <w:t>CÔNG</w:t>
            </w:r>
            <w:r w:rsidRPr="00BA1F55">
              <w:rPr>
                <w:spacing w:val="-2"/>
                <w:sz w:val="36"/>
              </w:rPr>
              <w:t xml:space="preserve"> </w:t>
            </w:r>
            <w:r w:rsidRPr="00BA1F55">
              <w:rPr>
                <w:b/>
                <w:sz w:val="36"/>
              </w:rPr>
              <w:t>THỰC</w:t>
            </w:r>
            <w:r w:rsidRPr="00BA1F55">
              <w:rPr>
                <w:spacing w:val="-3"/>
                <w:sz w:val="36"/>
              </w:rPr>
              <w:t xml:space="preserve"> </w:t>
            </w:r>
            <w:r w:rsidRPr="00BA1F55">
              <w:rPr>
                <w:b/>
                <w:sz w:val="36"/>
              </w:rPr>
              <w:t>HIỆN</w:t>
            </w:r>
            <w:r w:rsidRPr="00BA1F55">
              <w:rPr>
                <w:spacing w:val="-3"/>
                <w:sz w:val="36"/>
              </w:rPr>
              <w:t xml:space="preserve"> </w:t>
            </w:r>
            <w:r w:rsidRPr="00BA1F55">
              <w:rPr>
                <w:b/>
                <w:sz w:val="36"/>
              </w:rPr>
              <w:t>ĐỒ</w:t>
            </w:r>
            <w:r w:rsidRPr="00BA1F55">
              <w:rPr>
                <w:spacing w:val="-2"/>
                <w:sz w:val="36"/>
              </w:rPr>
              <w:t xml:space="preserve"> </w:t>
            </w:r>
            <w:r w:rsidRPr="00BA1F55">
              <w:rPr>
                <w:b/>
                <w:sz w:val="36"/>
              </w:rPr>
              <w:t>ÁN</w:t>
            </w:r>
            <w:r w:rsidRPr="00BA1F55">
              <w:rPr>
                <w:spacing w:val="-3"/>
                <w:sz w:val="36"/>
              </w:rPr>
              <w:t xml:space="preserve"> </w:t>
            </w:r>
            <w:r w:rsidRPr="00BA1F55">
              <w:rPr>
                <w:b/>
                <w:sz w:val="36"/>
              </w:rPr>
              <w:t>MÔN</w:t>
            </w:r>
            <w:r w:rsidRPr="00BA1F55">
              <w:rPr>
                <w:spacing w:val="-2"/>
                <w:sz w:val="36"/>
              </w:rPr>
              <w:t xml:space="preserve"> </w:t>
            </w:r>
            <w:r w:rsidRPr="00BA1F55">
              <w:rPr>
                <w:b/>
                <w:spacing w:val="-5"/>
                <w:sz w:val="36"/>
              </w:rPr>
              <w:t>HỌC</w:t>
            </w:r>
          </w:p>
          <w:p w14:paraId="37960896" w14:textId="77777777" w:rsidR="00460372" w:rsidRPr="00BA1F55" w:rsidRDefault="00A760B2">
            <w:pPr>
              <w:pStyle w:val="TableParagraph"/>
              <w:spacing w:before="149"/>
              <w:ind w:left="9"/>
              <w:jc w:val="center"/>
              <w:rPr>
                <w:i/>
                <w:sz w:val="26"/>
              </w:rPr>
            </w:pPr>
            <w:r w:rsidRPr="00BA1F55">
              <w:rPr>
                <w:i/>
                <w:sz w:val="26"/>
              </w:rPr>
              <w:t>(Nếu</w:t>
            </w:r>
            <w:r w:rsidRPr="00BA1F55">
              <w:rPr>
                <w:spacing w:val="-2"/>
                <w:sz w:val="26"/>
              </w:rPr>
              <w:t xml:space="preserve"> </w:t>
            </w:r>
            <w:r w:rsidRPr="00BA1F55">
              <w:rPr>
                <w:i/>
                <w:sz w:val="26"/>
              </w:rPr>
              <w:t>đồ</w:t>
            </w:r>
            <w:r w:rsidRPr="00BA1F55">
              <w:rPr>
                <w:spacing w:val="-3"/>
                <w:sz w:val="26"/>
              </w:rPr>
              <w:t xml:space="preserve"> </w:t>
            </w:r>
            <w:r w:rsidRPr="00BA1F55">
              <w:rPr>
                <w:i/>
                <w:sz w:val="26"/>
              </w:rPr>
              <w:t>án</w:t>
            </w:r>
            <w:r w:rsidRPr="00BA1F55">
              <w:rPr>
                <w:spacing w:val="-1"/>
                <w:sz w:val="26"/>
              </w:rPr>
              <w:t xml:space="preserve"> </w:t>
            </w:r>
            <w:r w:rsidRPr="00BA1F55">
              <w:rPr>
                <w:i/>
                <w:sz w:val="26"/>
              </w:rPr>
              <w:t>chỉ</w:t>
            </w:r>
            <w:r w:rsidRPr="00BA1F55">
              <w:rPr>
                <w:spacing w:val="-3"/>
                <w:sz w:val="26"/>
              </w:rPr>
              <w:t xml:space="preserve"> </w:t>
            </w:r>
            <w:r w:rsidRPr="00BA1F55">
              <w:rPr>
                <w:i/>
                <w:sz w:val="26"/>
              </w:rPr>
              <w:t>có</w:t>
            </w:r>
            <w:r w:rsidRPr="00BA1F55">
              <w:rPr>
                <w:spacing w:val="-4"/>
                <w:sz w:val="26"/>
              </w:rPr>
              <w:t xml:space="preserve"> </w:t>
            </w:r>
            <w:r w:rsidRPr="00BA1F55">
              <w:rPr>
                <w:i/>
                <w:sz w:val="26"/>
              </w:rPr>
              <w:t>1</w:t>
            </w:r>
            <w:r w:rsidRPr="00BA1F55">
              <w:rPr>
                <w:spacing w:val="-1"/>
                <w:sz w:val="26"/>
              </w:rPr>
              <w:t xml:space="preserve"> </w:t>
            </w:r>
            <w:r w:rsidRPr="00BA1F55">
              <w:rPr>
                <w:i/>
                <w:sz w:val="26"/>
              </w:rPr>
              <w:t>SV</w:t>
            </w:r>
            <w:r w:rsidRPr="00BA1F55">
              <w:rPr>
                <w:spacing w:val="-1"/>
                <w:sz w:val="26"/>
              </w:rPr>
              <w:t xml:space="preserve"> </w:t>
            </w:r>
            <w:r w:rsidRPr="00BA1F55">
              <w:rPr>
                <w:i/>
                <w:sz w:val="26"/>
              </w:rPr>
              <w:t>thực</w:t>
            </w:r>
            <w:r w:rsidRPr="00BA1F55">
              <w:rPr>
                <w:sz w:val="26"/>
              </w:rPr>
              <w:t xml:space="preserve"> </w:t>
            </w:r>
            <w:r w:rsidRPr="00BA1F55">
              <w:rPr>
                <w:i/>
                <w:sz w:val="26"/>
              </w:rPr>
              <w:t>hiện</w:t>
            </w:r>
            <w:r w:rsidRPr="00BA1F55">
              <w:rPr>
                <w:spacing w:val="-4"/>
                <w:sz w:val="26"/>
              </w:rPr>
              <w:t xml:space="preserve"> </w:t>
            </w:r>
            <w:r w:rsidRPr="00BA1F55">
              <w:rPr>
                <w:i/>
                <w:sz w:val="26"/>
              </w:rPr>
              <w:t>thì</w:t>
            </w:r>
            <w:r w:rsidRPr="00BA1F55">
              <w:rPr>
                <w:spacing w:val="-1"/>
                <w:sz w:val="26"/>
              </w:rPr>
              <w:t xml:space="preserve"> </w:t>
            </w:r>
            <w:r w:rsidRPr="00BA1F55">
              <w:rPr>
                <w:i/>
                <w:sz w:val="26"/>
              </w:rPr>
              <w:t>không</w:t>
            </w:r>
            <w:r w:rsidRPr="00BA1F55">
              <w:rPr>
                <w:spacing w:val="-2"/>
                <w:sz w:val="26"/>
              </w:rPr>
              <w:t xml:space="preserve"> </w:t>
            </w:r>
            <w:r w:rsidRPr="00BA1F55">
              <w:rPr>
                <w:i/>
                <w:sz w:val="26"/>
              </w:rPr>
              <w:t>làm</w:t>
            </w:r>
            <w:r w:rsidRPr="00BA1F55">
              <w:rPr>
                <w:spacing w:val="-1"/>
                <w:sz w:val="26"/>
              </w:rPr>
              <w:t xml:space="preserve"> </w:t>
            </w:r>
            <w:r w:rsidRPr="00BA1F55">
              <w:rPr>
                <w:i/>
                <w:sz w:val="26"/>
              </w:rPr>
              <w:t>trang</w:t>
            </w:r>
            <w:r w:rsidRPr="00BA1F55">
              <w:rPr>
                <w:spacing w:val="-1"/>
                <w:sz w:val="26"/>
              </w:rPr>
              <w:t xml:space="preserve"> </w:t>
            </w:r>
            <w:r w:rsidRPr="00BA1F55">
              <w:rPr>
                <w:i/>
                <w:spacing w:val="-4"/>
                <w:sz w:val="26"/>
              </w:rPr>
              <w:t>này)</w:t>
            </w:r>
          </w:p>
        </w:tc>
      </w:tr>
      <w:tr w:rsidR="00460372" w:rsidRPr="00BA1F55" w14:paraId="7F626244" w14:textId="77777777">
        <w:trPr>
          <w:trHeight w:val="1726"/>
        </w:trPr>
        <w:tc>
          <w:tcPr>
            <w:tcW w:w="3000" w:type="dxa"/>
          </w:tcPr>
          <w:p w14:paraId="1552239B" w14:textId="77777777" w:rsidR="00460372" w:rsidRPr="00BA1F55" w:rsidRDefault="00A760B2">
            <w:pPr>
              <w:pStyle w:val="TableParagraph"/>
              <w:spacing w:line="298" w:lineRule="exact"/>
              <w:ind w:left="14" w:right="3"/>
              <w:jc w:val="center"/>
              <w:rPr>
                <w:sz w:val="26"/>
                <w:szCs w:val="26"/>
              </w:rPr>
            </w:pPr>
            <w:r w:rsidRPr="00BA1F55">
              <w:rPr>
                <w:sz w:val="26"/>
                <w:szCs w:val="26"/>
              </w:rPr>
              <w:t>Họ</w:t>
            </w:r>
            <w:r w:rsidRPr="00BA1F55">
              <w:rPr>
                <w:spacing w:val="-5"/>
                <w:sz w:val="26"/>
                <w:szCs w:val="26"/>
              </w:rPr>
              <w:t xml:space="preserve"> </w:t>
            </w:r>
            <w:r w:rsidRPr="00BA1F55">
              <w:rPr>
                <w:sz w:val="26"/>
                <w:szCs w:val="26"/>
              </w:rPr>
              <w:t>tên</w:t>
            </w:r>
            <w:r w:rsidRPr="00BA1F55">
              <w:rPr>
                <w:spacing w:val="-2"/>
                <w:sz w:val="26"/>
                <w:szCs w:val="26"/>
              </w:rPr>
              <w:t xml:space="preserve"> </w:t>
            </w:r>
            <w:r w:rsidRPr="00BA1F55">
              <w:rPr>
                <w:spacing w:val="-4"/>
                <w:sz w:val="26"/>
                <w:szCs w:val="26"/>
              </w:rPr>
              <w:t>SV1:</w:t>
            </w:r>
          </w:p>
          <w:p w14:paraId="0B2CB845" w14:textId="77777777" w:rsidR="00460372" w:rsidRPr="00BA1F55" w:rsidRDefault="2F474759" w:rsidP="7BF015B1">
            <w:pPr>
              <w:pStyle w:val="TableParagraph"/>
              <w:spacing w:before="269" w:line="259" w:lineRule="auto"/>
              <w:ind w:right="1"/>
              <w:jc w:val="center"/>
            </w:pPr>
            <w:r w:rsidRPr="00BA1F55">
              <w:rPr>
                <w:b/>
                <w:bCs/>
                <w:sz w:val="26"/>
                <w:szCs w:val="26"/>
              </w:rPr>
              <w:t>Lưu Bình</w:t>
            </w:r>
          </w:p>
          <w:p w14:paraId="4DA5E311" w14:textId="77777777" w:rsidR="00460372" w:rsidRPr="00BA1F55" w:rsidRDefault="00A760B2">
            <w:pPr>
              <w:pStyle w:val="TableParagraph"/>
              <w:spacing w:before="270"/>
              <w:ind w:left="14" w:right="3"/>
              <w:jc w:val="center"/>
              <w:rPr>
                <w:sz w:val="26"/>
                <w:szCs w:val="26"/>
              </w:rPr>
            </w:pPr>
            <w:r w:rsidRPr="00BA1F55">
              <w:rPr>
                <w:sz w:val="26"/>
                <w:szCs w:val="26"/>
              </w:rPr>
              <w:t>MSSV:</w:t>
            </w:r>
            <w:r w:rsidRPr="00BA1F55">
              <w:rPr>
                <w:spacing w:val="-3"/>
                <w:sz w:val="26"/>
                <w:szCs w:val="26"/>
              </w:rPr>
              <w:t xml:space="preserve"> </w:t>
            </w:r>
            <w:r w:rsidR="0710E872" w:rsidRPr="00BA1F55">
              <w:rPr>
                <w:spacing w:val="-3"/>
                <w:sz w:val="26"/>
                <w:szCs w:val="26"/>
              </w:rPr>
              <w:t>23</w:t>
            </w:r>
            <w:r w:rsidR="639858EF" w:rsidRPr="00BA1F55">
              <w:rPr>
                <w:spacing w:val="-3"/>
                <w:sz w:val="26"/>
                <w:szCs w:val="26"/>
              </w:rPr>
              <w:t>52</w:t>
            </w:r>
            <w:r w:rsidR="10E87B41" w:rsidRPr="00BA1F55">
              <w:rPr>
                <w:spacing w:val="-3"/>
                <w:sz w:val="26"/>
                <w:szCs w:val="26"/>
              </w:rPr>
              <w:t>0156</w:t>
            </w:r>
          </w:p>
        </w:tc>
        <w:tc>
          <w:tcPr>
            <w:tcW w:w="3000" w:type="dxa"/>
          </w:tcPr>
          <w:p w14:paraId="7004DF43" w14:textId="77777777" w:rsidR="00460372" w:rsidRPr="00BA1F55" w:rsidRDefault="00A760B2" w:rsidP="3293EDAD">
            <w:pPr>
              <w:pStyle w:val="TableParagraph"/>
              <w:spacing w:line="298" w:lineRule="exact"/>
              <w:ind w:left="851"/>
              <w:rPr>
                <w:sz w:val="26"/>
                <w:szCs w:val="26"/>
              </w:rPr>
            </w:pPr>
            <w:r w:rsidRPr="00BA1F55">
              <w:rPr>
                <w:sz w:val="26"/>
                <w:szCs w:val="26"/>
              </w:rPr>
              <w:t>Họ</w:t>
            </w:r>
            <w:r w:rsidRPr="00BA1F55">
              <w:rPr>
                <w:spacing w:val="-5"/>
                <w:sz w:val="26"/>
                <w:szCs w:val="26"/>
              </w:rPr>
              <w:t xml:space="preserve"> </w:t>
            </w:r>
            <w:r w:rsidRPr="00BA1F55">
              <w:rPr>
                <w:sz w:val="26"/>
                <w:szCs w:val="26"/>
              </w:rPr>
              <w:t>tên</w:t>
            </w:r>
            <w:r w:rsidRPr="00BA1F55">
              <w:rPr>
                <w:spacing w:val="-2"/>
                <w:sz w:val="26"/>
                <w:szCs w:val="26"/>
              </w:rPr>
              <w:t xml:space="preserve"> </w:t>
            </w:r>
            <w:r w:rsidRPr="00BA1F55">
              <w:rPr>
                <w:spacing w:val="-4"/>
                <w:sz w:val="26"/>
                <w:szCs w:val="26"/>
              </w:rPr>
              <w:t>SV2:</w:t>
            </w:r>
          </w:p>
          <w:p w14:paraId="05F5F040" w14:textId="77777777" w:rsidR="00460372" w:rsidRPr="00BA1F55" w:rsidRDefault="32642679" w:rsidP="3293EDAD">
            <w:pPr>
              <w:pStyle w:val="TableParagraph"/>
              <w:tabs>
                <w:tab w:val="left" w:pos="1753"/>
              </w:tabs>
              <w:spacing w:before="269"/>
              <w:ind w:left="720"/>
              <w:rPr>
                <w:b/>
                <w:sz w:val="26"/>
                <w:szCs w:val="26"/>
              </w:rPr>
            </w:pPr>
            <w:r w:rsidRPr="00BA1F55">
              <w:rPr>
                <w:b/>
                <w:bCs/>
                <w:spacing w:val="-12"/>
                <w:sz w:val="26"/>
                <w:szCs w:val="26"/>
              </w:rPr>
              <w:t>Lê Hùng Chính</w:t>
            </w:r>
          </w:p>
          <w:p w14:paraId="470E71BC" w14:textId="77777777" w:rsidR="00460372" w:rsidRPr="00BA1F55" w:rsidRDefault="00A760B2" w:rsidP="3293EDAD">
            <w:pPr>
              <w:pStyle w:val="TableParagraph"/>
              <w:spacing w:before="270"/>
              <w:ind w:left="720"/>
              <w:rPr>
                <w:b/>
                <w:sz w:val="28"/>
                <w:szCs w:val="28"/>
              </w:rPr>
            </w:pPr>
            <w:r w:rsidRPr="00BA1F55">
              <w:rPr>
                <w:sz w:val="26"/>
                <w:szCs w:val="26"/>
              </w:rPr>
              <w:t xml:space="preserve">MSSV: </w:t>
            </w:r>
            <w:r w:rsidR="04877E9F" w:rsidRPr="00BA1F55">
              <w:rPr>
                <w:sz w:val="26"/>
                <w:szCs w:val="26"/>
              </w:rPr>
              <w:t>235</w:t>
            </w:r>
            <w:r w:rsidR="514F4218" w:rsidRPr="00BA1F55">
              <w:rPr>
                <w:sz w:val="26"/>
                <w:szCs w:val="26"/>
              </w:rPr>
              <w:t>2</w:t>
            </w:r>
            <w:r w:rsidR="04877E9F" w:rsidRPr="00BA1F55">
              <w:rPr>
                <w:sz w:val="26"/>
                <w:szCs w:val="26"/>
              </w:rPr>
              <w:t>0187</w:t>
            </w:r>
          </w:p>
        </w:tc>
        <w:tc>
          <w:tcPr>
            <w:tcW w:w="3002" w:type="dxa"/>
          </w:tcPr>
          <w:p w14:paraId="102E12C4" w14:textId="77777777" w:rsidR="00460372" w:rsidRPr="00BA1F55" w:rsidRDefault="00A760B2">
            <w:pPr>
              <w:pStyle w:val="TableParagraph"/>
              <w:spacing w:line="298" w:lineRule="exact"/>
              <w:ind w:left="16" w:right="3"/>
              <w:jc w:val="center"/>
              <w:rPr>
                <w:sz w:val="26"/>
              </w:rPr>
            </w:pPr>
            <w:r w:rsidRPr="00BA1F55">
              <w:rPr>
                <w:sz w:val="26"/>
              </w:rPr>
              <w:t>Họ</w:t>
            </w:r>
            <w:r w:rsidRPr="00BA1F55">
              <w:rPr>
                <w:spacing w:val="-5"/>
                <w:sz w:val="26"/>
              </w:rPr>
              <w:t xml:space="preserve"> </w:t>
            </w:r>
            <w:r w:rsidRPr="00BA1F55">
              <w:rPr>
                <w:sz w:val="26"/>
              </w:rPr>
              <w:t>tên</w:t>
            </w:r>
            <w:r w:rsidRPr="00BA1F55">
              <w:rPr>
                <w:spacing w:val="-2"/>
                <w:sz w:val="26"/>
              </w:rPr>
              <w:t xml:space="preserve"> </w:t>
            </w:r>
            <w:r w:rsidRPr="00BA1F55">
              <w:rPr>
                <w:spacing w:val="-4"/>
                <w:sz w:val="26"/>
              </w:rPr>
              <w:t>SV3:</w:t>
            </w:r>
          </w:p>
          <w:p w14:paraId="52929808" w14:textId="77777777" w:rsidR="00460372" w:rsidRPr="00BA1F55" w:rsidRDefault="1687B4BD">
            <w:pPr>
              <w:pStyle w:val="TableParagraph"/>
              <w:spacing w:before="269"/>
              <w:ind w:left="16" w:right="4"/>
              <w:jc w:val="center"/>
              <w:rPr>
                <w:b/>
                <w:sz w:val="26"/>
                <w:szCs w:val="26"/>
              </w:rPr>
            </w:pPr>
            <w:r w:rsidRPr="00BA1F55">
              <w:rPr>
                <w:b/>
                <w:bCs/>
                <w:spacing w:val="-5"/>
                <w:sz w:val="26"/>
                <w:szCs w:val="26"/>
              </w:rPr>
              <w:t>Nguyễn Đại Trường Danh</w:t>
            </w:r>
          </w:p>
          <w:p w14:paraId="5CDF58E6" w14:textId="77777777" w:rsidR="00460372" w:rsidRPr="00BA1F55" w:rsidRDefault="00A760B2">
            <w:pPr>
              <w:pStyle w:val="TableParagraph"/>
              <w:spacing w:before="270"/>
              <w:ind w:left="16" w:right="3"/>
              <w:jc w:val="center"/>
              <w:rPr>
                <w:sz w:val="26"/>
                <w:szCs w:val="26"/>
              </w:rPr>
            </w:pPr>
            <w:r w:rsidRPr="00BA1F55">
              <w:rPr>
                <w:sz w:val="26"/>
                <w:szCs w:val="26"/>
              </w:rPr>
              <w:t xml:space="preserve">MSSV: </w:t>
            </w:r>
            <w:r w:rsidR="7F00EEF2" w:rsidRPr="00BA1F55">
              <w:rPr>
                <w:sz w:val="26"/>
                <w:szCs w:val="26"/>
              </w:rPr>
              <w:t>23520242</w:t>
            </w:r>
          </w:p>
        </w:tc>
      </w:tr>
      <w:tr w:rsidR="00460372" w:rsidRPr="00BA1F55" w14:paraId="24ED4F87" w14:textId="77777777">
        <w:trPr>
          <w:trHeight w:val="3888"/>
        </w:trPr>
        <w:tc>
          <w:tcPr>
            <w:tcW w:w="3000" w:type="dxa"/>
          </w:tcPr>
          <w:p w14:paraId="544193A0" w14:textId="77777777" w:rsidR="00460372" w:rsidRPr="00BA1F55" w:rsidRDefault="00A760B2">
            <w:pPr>
              <w:pStyle w:val="TableParagraph"/>
              <w:spacing w:before="241"/>
              <w:ind w:left="14" w:right="2"/>
              <w:jc w:val="center"/>
              <w:rPr>
                <w:b/>
                <w:sz w:val="26"/>
              </w:rPr>
            </w:pPr>
            <w:r w:rsidRPr="00BA1F55">
              <w:rPr>
                <w:b/>
                <w:sz w:val="26"/>
              </w:rPr>
              <w:t>SV</w:t>
            </w:r>
            <w:r w:rsidRPr="00BA1F55">
              <w:rPr>
                <w:spacing w:val="-2"/>
                <w:sz w:val="26"/>
              </w:rPr>
              <w:t xml:space="preserve"> </w:t>
            </w:r>
            <w:r w:rsidRPr="00BA1F55">
              <w:rPr>
                <w:b/>
                <w:sz w:val="26"/>
              </w:rPr>
              <w:t>thực</w:t>
            </w:r>
            <w:r w:rsidRPr="00BA1F55">
              <w:rPr>
                <w:spacing w:val="-3"/>
                <w:sz w:val="26"/>
              </w:rPr>
              <w:t xml:space="preserve"> </w:t>
            </w:r>
            <w:r w:rsidRPr="00BA1F55">
              <w:rPr>
                <w:b/>
                <w:sz w:val="26"/>
              </w:rPr>
              <w:t>hiện</w:t>
            </w:r>
            <w:r w:rsidRPr="00BA1F55">
              <w:rPr>
                <w:spacing w:val="-1"/>
                <w:sz w:val="26"/>
              </w:rPr>
              <w:t xml:space="preserve"> </w:t>
            </w:r>
            <w:r w:rsidRPr="00BA1F55">
              <w:rPr>
                <w:b/>
                <w:spacing w:val="-10"/>
                <w:sz w:val="26"/>
              </w:rPr>
              <w:t>1</w:t>
            </w:r>
          </w:p>
          <w:p w14:paraId="72C93DE2" w14:textId="77777777" w:rsidR="00460372" w:rsidRPr="00BA1F55" w:rsidRDefault="00A760B2">
            <w:pPr>
              <w:pStyle w:val="TableParagraph"/>
              <w:spacing w:before="269"/>
              <w:ind w:left="14" w:right="1"/>
              <w:jc w:val="center"/>
              <w:rPr>
                <w:i/>
                <w:sz w:val="26"/>
              </w:rPr>
            </w:pPr>
            <w:r w:rsidRPr="00BA1F55">
              <w:rPr>
                <w:i/>
                <w:sz w:val="26"/>
              </w:rPr>
              <w:t>(Ký</w:t>
            </w:r>
            <w:r w:rsidRPr="00BA1F55">
              <w:rPr>
                <w:spacing w:val="-2"/>
                <w:sz w:val="26"/>
              </w:rPr>
              <w:t xml:space="preserve"> </w:t>
            </w:r>
            <w:r w:rsidRPr="00BA1F55">
              <w:rPr>
                <w:i/>
                <w:spacing w:val="-4"/>
                <w:sz w:val="26"/>
              </w:rPr>
              <w:t>tên)</w:t>
            </w:r>
          </w:p>
          <w:p w14:paraId="2D58025C" w14:textId="77777777" w:rsidR="00460372" w:rsidRPr="00BA1F55" w:rsidRDefault="00460372">
            <w:pPr>
              <w:pStyle w:val="TableParagraph"/>
              <w:rPr>
                <w:b/>
                <w:sz w:val="26"/>
              </w:rPr>
            </w:pPr>
          </w:p>
          <w:p w14:paraId="245F559F" w14:textId="77777777" w:rsidR="00460372" w:rsidRPr="00BA1F55" w:rsidRDefault="00460372">
            <w:pPr>
              <w:pStyle w:val="TableParagraph"/>
              <w:rPr>
                <w:b/>
                <w:sz w:val="26"/>
              </w:rPr>
            </w:pPr>
          </w:p>
          <w:p w14:paraId="78647233" w14:textId="77777777" w:rsidR="00460372" w:rsidRPr="00BA1F55" w:rsidRDefault="00460372">
            <w:pPr>
              <w:pStyle w:val="TableParagraph"/>
              <w:rPr>
                <w:b/>
                <w:sz w:val="26"/>
              </w:rPr>
            </w:pPr>
          </w:p>
          <w:p w14:paraId="407E0CA2" w14:textId="77777777" w:rsidR="00460372" w:rsidRPr="00BA1F55" w:rsidRDefault="00460372">
            <w:pPr>
              <w:pStyle w:val="TableParagraph"/>
              <w:rPr>
                <w:b/>
                <w:sz w:val="26"/>
              </w:rPr>
            </w:pPr>
          </w:p>
          <w:p w14:paraId="3EB7714D" w14:textId="77777777" w:rsidR="00460372" w:rsidRPr="00BA1F55" w:rsidRDefault="00460372">
            <w:pPr>
              <w:pStyle w:val="TableParagraph"/>
              <w:rPr>
                <w:b/>
                <w:sz w:val="26"/>
              </w:rPr>
            </w:pPr>
          </w:p>
          <w:p w14:paraId="1E8277A2" w14:textId="77777777" w:rsidR="00460372" w:rsidRPr="00BA1F55" w:rsidRDefault="00460372">
            <w:pPr>
              <w:pStyle w:val="TableParagraph"/>
              <w:rPr>
                <w:b/>
                <w:sz w:val="26"/>
              </w:rPr>
            </w:pPr>
          </w:p>
          <w:p w14:paraId="0E344178" w14:textId="77777777" w:rsidR="00460372" w:rsidRPr="00BA1F55" w:rsidRDefault="00460372">
            <w:pPr>
              <w:pStyle w:val="TableParagraph"/>
              <w:spacing w:before="120"/>
              <w:rPr>
                <w:b/>
                <w:sz w:val="26"/>
              </w:rPr>
            </w:pPr>
          </w:p>
          <w:p w14:paraId="05C0543E" w14:textId="77777777" w:rsidR="00460372" w:rsidRPr="00BA1F55" w:rsidRDefault="00A760B2">
            <w:pPr>
              <w:pStyle w:val="TableParagraph"/>
              <w:ind w:left="14" w:right="3"/>
              <w:jc w:val="center"/>
              <w:rPr>
                <w:b/>
                <w:sz w:val="26"/>
              </w:rPr>
            </w:pPr>
            <w:r w:rsidRPr="00BA1F55">
              <w:rPr>
                <w:b/>
                <w:spacing w:val="-5"/>
                <w:sz w:val="26"/>
              </w:rPr>
              <w:t>1…</w:t>
            </w:r>
          </w:p>
        </w:tc>
        <w:tc>
          <w:tcPr>
            <w:tcW w:w="3000" w:type="dxa"/>
          </w:tcPr>
          <w:p w14:paraId="3E6C721D" w14:textId="77777777" w:rsidR="00460372" w:rsidRPr="00BA1F55" w:rsidRDefault="00A760B2">
            <w:pPr>
              <w:pStyle w:val="TableParagraph"/>
              <w:spacing w:before="241"/>
              <w:ind w:left="14" w:right="2"/>
              <w:jc w:val="center"/>
              <w:rPr>
                <w:b/>
                <w:sz w:val="26"/>
              </w:rPr>
            </w:pPr>
            <w:r w:rsidRPr="00BA1F55">
              <w:rPr>
                <w:b/>
                <w:sz w:val="26"/>
              </w:rPr>
              <w:t>SV</w:t>
            </w:r>
            <w:r w:rsidRPr="00BA1F55">
              <w:rPr>
                <w:spacing w:val="-2"/>
                <w:sz w:val="26"/>
              </w:rPr>
              <w:t xml:space="preserve"> </w:t>
            </w:r>
            <w:r w:rsidRPr="00BA1F55">
              <w:rPr>
                <w:b/>
                <w:sz w:val="26"/>
              </w:rPr>
              <w:t>thực</w:t>
            </w:r>
            <w:r w:rsidRPr="00BA1F55">
              <w:rPr>
                <w:spacing w:val="-3"/>
                <w:sz w:val="26"/>
              </w:rPr>
              <w:t xml:space="preserve"> </w:t>
            </w:r>
            <w:r w:rsidRPr="00BA1F55">
              <w:rPr>
                <w:b/>
                <w:sz w:val="26"/>
              </w:rPr>
              <w:t>hiện</w:t>
            </w:r>
            <w:r w:rsidRPr="00BA1F55">
              <w:rPr>
                <w:spacing w:val="-1"/>
                <w:sz w:val="26"/>
              </w:rPr>
              <w:t xml:space="preserve"> </w:t>
            </w:r>
            <w:r w:rsidRPr="00BA1F55">
              <w:rPr>
                <w:b/>
                <w:spacing w:val="-10"/>
                <w:sz w:val="26"/>
              </w:rPr>
              <w:t>2</w:t>
            </w:r>
          </w:p>
          <w:p w14:paraId="6162A716" w14:textId="77777777" w:rsidR="00460372" w:rsidRPr="00BA1F55" w:rsidRDefault="00A760B2">
            <w:pPr>
              <w:pStyle w:val="TableParagraph"/>
              <w:spacing w:before="269"/>
              <w:ind w:left="14" w:right="1"/>
              <w:jc w:val="center"/>
              <w:rPr>
                <w:i/>
                <w:sz w:val="26"/>
              </w:rPr>
            </w:pPr>
            <w:r w:rsidRPr="00BA1F55">
              <w:rPr>
                <w:i/>
                <w:sz w:val="26"/>
              </w:rPr>
              <w:t>(Ký</w:t>
            </w:r>
            <w:r w:rsidRPr="00BA1F55">
              <w:rPr>
                <w:spacing w:val="-2"/>
                <w:sz w:val="26"/>
              </w:rPr>
              <w:t xml:space="preserve"> </w:t>
            </w:r>
            <w:r w:rsidRPr="00BA1F55">
              <w:rPr>
                <w:i/>
                <w:spacing w:val="-4"/>
                <w:sz w:val="26"/>
              </w:rPr>
              <w:t>tên)</w:t>
            </w:r>
          </w:p>
          <w:p w14:paraId="20B0EE0E" w14:textId="77777777" w:rsidR="00460372" w:rsidRPr="00BA1F55" w:rsidRDefault="00460372">
            <w:pPr>
              <w:pStyle w:val="TableParagraph"/>
              <w:rPr>
                <w:b/>
                <w:sz w:val="26"/>
              </w:rPr>
            </w:pPr>
          </w:p>
          <w:p w14:paraId="3EA95A9D" w14:textId="77777777" w:rsidR="00460372" w:rsidRPr="00BA1F55" w:rsidRDefault="00460372">
            <w:pPr>
              <w:pStyle w:val="TableParagraph"/>
              <w:rPr>
                <w:b/>
                <w:sz w:val="26"/>
              </w:rPr>
            </w:pPr>
          </w:p>
          <w:p w14:paraId="0206167A" w14:textId="77777777" w:rsidR="00460372" w:rsidRPr="00BA1F55" w:rsidRDefault="00460372">
            <w:pPr>
              <w:pStyle w:val="TableParagraph"/>
              <w:rPr>
                <w:b/>
                <w:sz w:val="26"/>
              </w:rPr>
            </w:pPr>
          </w:p>
          <w:p w14:paraId="3E98E6D7" w14:textId="77777777" w:rsidR="00460372" w:rsidRPr="00BA1F55" w:rsidRDefault="00460372">
            <w:pPr>
              <w:pStyle w:val="TableParagraph"/>
              <w:rPr>
                <w:b/>
                <w:sz w:val="26"/>
              </w:rPr>
            </w:pPr>
          </w:p>
          <w:p w14:paraId="0ADC9982" w14:textId="77777777" w:rsidR="00460372" w:rsidRPr="00BA1F55" w:rsidRDefault="00460372">
            <w:pPr>
              <w:pStyle w:val="TableParagraph"/>
              <w:rPr>
                <w:b/>
                <w:sz w:val="26"/>
              </w:rPr>
            </w:pPr>
          </w:p>
          <w:p w14:paraId="4BF9BAB6" w14:textId="77777777" w:rsidR="00460372" w:rsidRPr="00BA1F55" w:rsidRDefault="00460372">
            <w:pPr>
              <w:pStyle w:val="TableParagraph"/>
              <w:rPr>
                <w:b/>
                <w:sz w:val="26"/>
              </w:rPr>
            </w:pPr>
          </w:p>
          <w:p w14:paraId="467CB195" w14:textId="77777777" w:rsidR="00460372" w:rsidRPr="00BA1F55" w:rsidRDefault="00460372">
            <w:pPr>
              <w:pStyle w:val="TableParagraph"/>
              <w:spacing w:before="120"/>
              <w:rPr>
                <w:b/>
                <w:sz w:val="26"/>
              </w:rPr>
            </w:pPr>
          </w:p>
          <w:p w14:paraId="38B57653" w14:textId="77777777" w:rsidR="00460372" w:rsidRPr="00BA1F55" w:rsidRDefault="00A760B2">
            <w:pPr>
              <w:pStyle w:val="TableParagraph"/>
              <w:tabs>
                <w:tab w:val="left" w:pos="1753"/>
              </w:tabs>
              <w:ind w:left="733"/>
              <w:rPr>
                <w:b/>
                <w:sz w:val="26"/>
              </w:rPr>
            </w:pPr>
            <w:r w:rsidRPr="00BA1F55">
              <w:rPr>
                <w:b/>
                <w:spacing w:val="-5"/>
                <w:sz w:val="26"/>
              </w:rPr>
              <w:t>2.</w:t>
            </w:r>
            <w:r w:rsidRPr="00BA1F55">
              <w:rPr>
                <w:sz w:val="26"/>
              </w:rPr>
              <w:tab/>
            </w:r>
            <w:bookmarkStart w:id="0" w:name="2._…"/>
            <w:bookmarkEnd w:id="0"/>
            <w:r w:rsidRPr="00BA1F55">
              <w:rPr>
                <w:b/>
                <w:spacing w:val="-12"/>
                <w:sz w:val="26"/>
              </w:rPr>
              <w:t>…</w:t>
            </w:r>
          </w:p>
        </w:tc>
        <w:tc>
          <w:tcPr>
            <w:tcW w:w="3002" w:type="dxa"/>
          </w:tcPr>
          <w:p w14:paraId="248915C9" w14:textId="77777777" w:rsidR="00460372" w:rsidRPr="00BA1F55" w:rsidRDefault="00A760B2">
            <w:pPr>
              <w:pStyle w:val="TableParagraph"/>
              <w:spacing w:before="241"/>
              <w:ind w:left="16" w:right="2"/>
              <w:jc w:val="center"/>
              <w:rPr>
                <w:b/>
                <w:sz w:val="26"/>
              </w:rPr>
            </w:pPr>
            <w:r w:rsidRPr="00BA1F55">
              <w:rPr>
                <w:b/>
                <w:sz w:val="26"/>
              </w:rPr>
              <w:t>SV</w:t>
            </w:r>
            <w:r w:rsidRPr="00BA1F55">
              <w:rPr>
                <w:spacing w:val="-2"/>
                <w:sz w:val="26"/>
              </w:rPr>
              <w:t xml:space="preserve"> </w:t>
            </w:r>
            <w:r w:rsidRPr="00BA1F55">
              <w:rPr>
                <w:b/>
                <w:sz w:val="26"/>
              </w:rPr>
              <w:t>thực</w:t>
            </w:r>
            <w:r w:rsidRPr="00BA1F55">
              <w:rPr>
                <w:spacing w:val="-3"/>
                <w:sz w:val="26"/>
              </w:rPr>
              <w:t xml:space="preserve"> </w:t>
            </w:r>
            <w:r w:rsidRPr="00BA1F55">
              <w:rPr>
                <w:b/>
                <w:sz w:val="26"/>
              </w:rPr>
              <w:t>hiện</w:t>
            </w:r>
            <w:r w:rsidRPr="00BA1F55">
              <w:rPr>
                <w:spacing w:val="-1"/>
                <w:sz w:val="26"/>
              </w:rPr>
              <w:t xml:space="preserve"> </w:t>
            </w:r>
            <w:r w:rsidRPr="00BA1F55">
              <w:rPr>
                <w:b/>
                <w:spacing w:val="-10"/>
                <w:sz w:val="26"/>
              </w:rPr>
              <w:t>3</w:t>
            </w:r>
          </w:p>
          <w:p w14:paraId="3A158C5F" w14:textId="77777777" w:rsidR="00460372" w:rsidRPr="00BA1F55" w:rsidRDefault="00A760B2">
            <w:pPr>
              <w:pStyle w:val="TableParagraph"/>
              <w:spacing w:before="269"/>
              <w:ind w:left="16" w:right="1"/>
              <w:jc w:val="center"/>
              <w:rPr>
                <w:i/>
                <w:sz w:val="26"/>
              </w:rPr>
            </w:pPr>
            <w:r w:rsidRPr="00BA1F55">
              <w:rPr>
                <w:i/>
                <w:sz w:val="26"/>
              </w:rPr>
              <w:t>(Ký</w:t>
            </w:r>
            <w:r w:rsidRPr="00BA1F55">
              <w:rPr>
                <w:spacing w:val="-2"/>
                <w:sz w:val="26"/>
              </w:rPr>
              <w:t xml:space="preserve"> </w:t>
            </w:r>
            <w:r w:rsidRPr="00BA1F55">
              <w:rPr>
                <w:i/>
                <w:spacing w:val="-4"/>
                <w:sz w:val="26"/>
              </w:rPr>
              <w:t>tên)</w:t>
            </w:r>
          </w:p>
          <w:p w14:paraId="67B6F5DF" w14:textId="77777777" w:rsidR="00460372" w:rsidRPr="00BA1F55" w:rsidRDefault="00460372">
            <w:pPr>
              <w:pStyle w:val="TableParagraph"/>
              <w:rPr>
                <w:b/>
                <w:sz w:val="26"/>
              </w:rPr>
            </w:pPr>
          </w:p>
          <w:p w14:paraId="71035249" w14:textId="77777777" w:rsidR="00460372" w:rsidRPr="00BA1F55" w:rsidRDefault="00460372">
            <w:pPr>
              <w:pStyle w:val="TableParagraph"/>
              <w:rPr>
                <w:b/>
                <w:sz w:val="26"/>
              </w:rPr>
            </w:pPr>
          </w:p>
          <w:p w14:paraId="2778B867" w14:textId="77777777" w:rsidR="00460372" w:rsidRPr="00BA1F55" w:rsidRDefault="00460372">
            <w:pPr>
              <w:pStyle w:val="TableParagraph"/>
              <w:rPr>
                <w:b/>
                <w:sz w:val="26"/>
              </w:rPr>
            </w:pPr>
          </w:p>
          <w:p w14:paraId="5D4700E3" w14:textId="77777777" w:rsidR="00460372" w:rsidRPr="00BA1F55" w:rsidRDefault="00460372">
            <w:pPr>
              <w:pStyle w:val="TableParagraph"/>
              <w:rPr>
                <w:b/>
                <w:sz w:val="26"/>
              </w:rPr>
            </w:pPr>
          </w:p>
          <w:p w14:paraId="07F9EA85" w14:textId="77777777" w:rsidR="00460372" w:rsidRPr="00BA1F55" w:rsidRDefault="00460372">
            <w:pPr>
              <w:pStyle w:val="TableParagraph"/>
              <w:rPr>
                <w:b/>
                <w:sz w:val="26"/>
              </w:rPr>
            </w:pPr>
          </w:p>
          <w:p w14:paraId="19A6B2EE" w14:textId="77777777" w:rsidR="00460372" w:rsidRPr="00BA1F55" w:rsidRDefault="00460372">
            <w:pPr>
              <w:pStyle w:val="TableParagraph"/>
              <w:rPr>
                <w:b/>
                <w:sz w:val="26"/>
              </w:rPr>
            </w:pPr>
          </w:p>
          <w:p w14:paraId="2B2B1A4C" w14:textId="77777777" w:rsidR="00460372" w:rsidRPr="00BA1F55" w:rsidRDefault="00460372">
            <w:pPr>
              <w:pStyle w:val="TableParagraph"/>
              <w:spacing w:before="120"/>
              <w:rPr>
                <w:b/>
                <w:sz w:val="26"/>
              </w:rPr>
            </w:pPr>
          </w:p>
          <w:p w14:paraId="2F9C942D" w14:textId="77777777" w:rsidR="00460372" w:rsidRPr="00BA1F55" w:rsidRDefault="00A760B2">
            <w:pPr>
              <w:pStyle w:val="TableParagraph"/>
              <w:tabs>
                <w:tab w:val="left" w:pos="1755"/>
              </w:tabs>
              <w:ind w:left="733"/>
              <w:rPr>
                <w:b/>
                <w:sz w:val="26"/>
              </w:rPr>
            </w:pPr>
            <w:r w:rsidRPr="00BA1F55">
              <w:rPr>
                <w:b/>
                <w:spacing w:val="-5"/>
                <w:sz w:val="26"/>
              </w:rPr>
              <w:t>3.</w:t>
            </w:r>
            <w:r w:rsidRPr="00BA1F55">
              <w:rPr>
                <w:sz w:val="26"/>
              </w:rPr>
              <w:tab/>
            </w:r>
            <w:bookmarkStart w:id="1" w:name="3._…"/>
            <w:bookmarkEnd w:id="1"/>
            <w:r w:rsidRPr="00BA1F55">
              <w:rPr>
                <w:b/>
                <w:spacing w:val="-12"/>
                <w:sz w:val="26"/>
              </w:rPr>
              <w:t>…</w:t>
            </w:r>
          </w:p>
        </w:tc>
      </w:tr>
    </w:tbl>
    <w:p w14:paraId="3F10A4F7" w14:textId="77777777" w:rsidR="00460372" w:rsidRPr="00BA1F55" w:rsidRDefault="00460372">
      <w:pPr>
        <w:rPr>
          <w:sz w:val="26"/>
        </w:rPr>
        <w:sectPr w:rsidR="00460372" w:rsidRPr="00BA1F55">
          <w:pgSz w:w="11910" w:h="16840"/>
          <w:pgMar w:top="1240" w:right="440" w:bottom="320" w:left="440" w:header="0" w:footer="89" w:gutter="0"/>
          <w:cols w:space="720"/>
        </w:sectPr>
      </w:pPr>
      <w:bookmarkStart w:id="2" w:name="Nhóm_sinh_viên_thực_hiện"/>
      <w:bookmarkEnd w:id="2"/>
    </w:p>
    <w:p w14:paraId="7C957709" w14:textId="68CFC030" w:rsidR="00460372" w:rsidRPr="00BA1F55" w:rsidRDefault="00283EF0" w:rsidP="00283EF0">
      <w:pPr>
        <w:pStyle w:val="Heading1"/>
      </w:pPr>
      <w:r>
        <w:rPr>
          <w:lang w:val="en-US"/>
        </w:rPr>
        <w:lastRenderedPageBreak/>
        <w:t xml:space="preserve">                                                       </w:t>
      </w:r>
      <w:bookmarkStart w:id="3" w:name="_Toc186823438"/>
      <w:bookmarkStart w:id="4" w:name="_Toc186824303"/>
      <w:bookmarkStart w:id="5" w:name="_Toc186825702"/>
      <w:bookmarkStart w:id="6" w:name="_Toc186825495"/>
      <w:bookmarkStart w:id="7" w:name="_Toc186825580"/>
      <w:r w:rsidR="00A760B2" w:rsidRPr="00BA1F55">
        <w:t>LỜI</w:t>
      </w:r>
      <w:r w:rsidR="00A760B2" w:rsidRPr="00BA1F55">
        <w:rPr>
          <w:b w:val="0"/>
          <w:spacing w:val="-2"/>
        </w:rPr>
        <w:t xml:space="preserve"> </w:t>
      </w:r>
      <w:r w:rsidR="00A760B2" w:rsidRPr="00BA1F55">
        <w:t>CẢM</w:t>
      </w:r>
      <w:r w:rsidR="00A760B2" w:rsidRPr="00BA1F55">
        <w:rPr>
          <w:b w:val="0"/>
          <w:spacing w:val="-2"/>
        </w:rPr>
        <w:t xml:space="preserve"> </w:t>
      </w:r>
      <w:r w:rsidR="00A760B2" w:rsidRPr="00BA1F55">
        <w:rPr>
          <w:spacing w:val="-5"/>
        </w:rPr>
        <w:t>ƠN</w:t>
      </w:r>
      <w:bookmarkEnd w:id="3"/>
      <w:bookmarkEnd w:id="4"/>
      <w:bookmarkEnd w:id="5"/>
      <w:bookmarkEnd w:id="6"/>
      <w:bookmarkEnd w:id="7"/>
    </w:p>
    <w:p w14:paraId="0D049646" w14:textId="77777777" w:rsidR="00460372" w:rsidRPr="00BA1F55" w:rsidRDefault="00460372">
      <w:pPr>
        <w:pStyle w:val="BodyText"/>
        <w:rPr>
          <w:b/>
        </w:rPr>
      </w:pPr>
    </w:p>
    <w:p w14:paraId="0405B49B" w14:textId="77777777" w:rsidR="00323FCE" w:rsidRPr="007B1E0D" w:rsidRDefault="00323FCE" w:rsidP="00323FCE">
      <w:pPr>
        <w:rPr>
          <w:sz w:val="26"/>
        </w:rPr>
      </w:pPr>
      <w:r w:rsidRPr="00323FCE">
        <w:rPr>
          <w:sz w:val="26"/>
        </w:rPr>
        <w:t xml:space="preserve">Trong đồ án môn lập trình trực quan , nhóm chúng em đã chọn và thực hiện đồ án “XÂY DỰNG ỨNG DỤNG QUẢN LÝ </w:t>
      </w:r>
      <w:r w:rsidR="008701B6">
        <w:rPr>
          <w:sz w:val="26"/>
        </w:rPr>
        <w:t>BỆNH VIỆN</w:t>
      </w:r>
      <w:r w:rsidRPr="00323FCE">
        <w:rPr>
          <w:sz w:val="26"/>
        </w:rPr>
        <w:t>”. Nhóm em xin gửi lời cảm ơn chân thành đến cô Nguyễn Thị Xuân Hương đã tận tình giảng dạy, hướng dẫn chúng em và các bạn học đã góp ý và giúp đỡ nhóm trong quá trình thực hiện đồ án này.</w:t>
      </w:r>
    </w:p>
    <w:p w14:paraId="69EE421F" w14:textId="77777777" w:rsidR="00460372" w:rsidRPr="00BA1F55" w:rsidRDefault="00323FCE" w:rsidP="00323FCE">
      <w:pPr>
        <w:rPr>
          <w:sz w:val="26"/>
        </w:rPr>
      </w:pPr>
      <w:r w:rsidRPr="00323FCE">
        <w:rPr>
          <w:sz w:val="26"/>
        </w:rPr>
        <w:t>Do kiến thức và thời gian thực hiện hạn chế, đồ án của nhóm vẫn còn nhiều thiếu sót. Nhóm rất mong nhận được góp ý của cô và các bạn để đồ án của nhóm được hoàn thiện.</w:t>
      </w:r>
    </w:p>
    <w:p w14:paraId="746B98B8" w14:textId="77777777" w:rsidR="00460372" w:rsidRPr="00BA1F55" w:rsidRDefault="00460372">
      <w:pPr>
        <w:pStyle w:val="BodyText"/>
        <w:rPr>
          <w:sz w:val="22"/>
        </w:rPr>
      </w:pPr>
    </w:p>
    <w:p w14:paraId="5ECEB58A" w14:textId="77777777" w:rsidR="00473DEC" w:rsidRPr="007B1E0D" w:rsidRDefault="00473DEC" w:rsidP="000F0862">
      <w:pPr>
        <w:rPr>
          <w:b/>
        </w:rPr>
      </w:pPr>
    </w:p>
    <w:p w14:paraId="3B176226" w14:textId="77777777" w:rsidR="00460372" w:rsidRDefault="00A760B2">
      <w:pPr>
        <w:ind w:left="6526"/>
        <w:jc w:val="center"/>
        <w:rPr>
          <w:b/>
          <w:sz w:val="28"/>
        </w:rPr>
      </w:pPr>
      <w:r w:rsidRPr="00BA1F55">
        <w:rPr>
          <w:b/>
        </w:rPr>
        <w:t>Nhóm</w:t>
      </w:r>
      <w:r w:rsidRPr="00BA1F55">
        <w:rPr>
          <w:spacing w:val="-2"/>
        </w:rPr>
        <w:t xml:space="preserve"> </w:t>
      </w:r>
      <w:r w:rsidRPr="00BA1F55">
        <w:rPr>
          <w:b/>
        </w:rPr>
        <w:t>sinh</w:t>
      </w:r>
      <w:r w:rsidRPr="00BA1F55">
        <w:rPr>
          <w:spacing w:val="-2"/>
        </w:rPr>
        <w:t xml:space="preserve"> </w:t>
      </w:r>
      <w:r w:rsidRPr="00BA1F55">
        <w:rPr>
          <w:b/>
        </w:rPr>
        <w:t>viên</w:t>
      </w:r>
      <w:r w:rsidRPr="00BA1F55">
        <w:rPr>
          <w:spacing w:val="-2"/>
        </w:rPr>
        <w:t xml:space="preserve"> </w:t>
      </w:r>
      <w:r w:rsidRPr="00BA1F55">
        <w:rPr>
          <w:b/>
        </w:rPr>
        <w:t>thực</w:t>
      </w:r>
      <w:r w:rsidRPr="00BA1F55">
        <w:rPr>
          <w:spacing w:val="-4"/>
        </w:rPr>
        <w:t xml:space="preserve"> </w:t>
      </w:r>
      <w:r w:rsidRPr="00BA1F55">
        <w:rPr>
          <w:b/>
          <w:spacing w:val="-4"/>
        </w:rPr>
        <w:t>hiện</w:t>
      </w:r>
    </w:p>
    <w:p w14:paraId="0B1D1EAE" w14:textId="77777777" w:rsidR="000F0862" w:rsidRPr="006E5E73" w:rsidRDefault="000F0862" w:rsidP="000F0862">
      <w:pPr>
        <w:spacing w:before="167"/>
        <w:ind w:left="6526" w:right="56"/>
        <w:jc w:val="center"/>
        <w:rPr>
          <w:b/>
          <w:sz w:val="24"/>
          <w:szCs w:val="24"/>
        </w:rPr>
      </w:pPr>
      <w:r w:rsidRPr="006E5E73">
        <w:rPr>
          <w:b/>
          <w:sz w:val="24"/>
          <w:szCs w:val="24"/>
        </w:rPr>
        <w:t xml:space="preserve">Lê Hùng Chính </w:t>
      </w:r>
    </w:p>
    <w:p w14:paraId="772EA8A3" w14:textId="77777777" w:rsidR="000F0862" w:rsidRPr="006E5E73" w:rsidRDefault="000F0862" w:rsidP="000F0862">
      <w:pPr>
        <w:spacing w:before="167"/>
        <w:ind w:left="6526" w:right="56"/>
        <w:jc w:val="center"/>
        <w:rPr>
          <w:b/>
          <w:sz w:val="24"/>
          <w:szCs w:val="24"/>
        </w:rPr>
      </w:pPr>
      <w:r w:rsidRPr="006E5E73">
        <w:rPr>
          <w:b/>
          <w:sz w:val="24"/>
          <w:szCs w:val="24"/>
        </w:rPr>
        <w:t xml:space="preserve">Lưu Bình </w:t>
      </w:r>
    </w:p>
    <w:p w14:paraId="54087498" w14:textId="77777777" w:rsidR="00460372" w:rsidRPr="006E5E73" w:rsidRDefault="000F0862" w:rsidP="000F0862">
      <w:pPr>
        <w:spacing w:before="167"/>
        <w:ind w:left="6526" w:right="56"/>
        <w:jc w:val="center"/>
        <w:rPr>
          <w:b/>
          <w:sz w:val="24"/>
          <w:szCs w:val="24"/>
        </w:rPr>
        <w:sectPr w:rsidR="00460372" w:rsidRPr="006E5E73">
          <w:pgSz w:w="11910" w:h="16840"/>
          <w:pgMar w:top="1200" w:right="440" w:bottom="320" w:left="440" w:header="0" w:footer="89" w:gutter="0"/>
          <w:cols w:space="720"/>
        </w:sectPr>
      </w:pPr>
      <w:r w:rsidRPr="006E5E73">
        <w:rPr>
          <w:b/>
          <w:sz w:val="24"/>
          <w:szCs w:val="24"/>
        </w:rPr>
        <w:t>Nguyễn Đại  Trường Danh</w:t>
      </w:r>
    </w:p>
    <w:p w14:paraId="636DBCF7" w14:textId="77777777" w:rsidR="00933DE0" w:rsidRPr="00BA1F55" w:rsidRDefault="00A760B2" w:rsidP="00933DE0">
      <w:pPr>
        <w:pStyle w:val="Heading1"/>
        <w:ind w:left="3060"/>
      </w:pPr>
      <w:bookmarkStart w:id="8" w:name="_Toc186823439"/>
      <w:bookmarkStart w:id="9" w:name="_Toc186824304"/>
      <w:bookmarkStart w:id="10" w:name="_Toc186825703"/>
      <w:bookmarkStart w:id="11" w:name="_Toc186825496"/>
      <w:bookmarkStart w:id="12" w:name="_Toc186825581"/>
      <w:r w:rsidRPr="00BA1F55">
        <w:lastRenderedPageBreak/>
        <w:t>NHẬN</w:t>
      </w:r>
      <w:r w:rsidRPr="00BA1F55">
        <w:rPr>
          <w:b w:val="0"/>
          <w:spacing w:val="-4"/>
        </w:rPr>
        <w:t xml:space="preserve"> </w:t>
      </w:r>
      <w:r w:rsidRPr="00BA1F55">
        <w:t>XÉT</w:t>
      </w:r>
      <w:r w:rsidRPr="00BA1F55">
        <w:rPr>
          <w:b w:val="0"/>
          <w:spacing w:val="-2"/>
        </w:rPr>
        <w:t xml:space="preserve"> </w:t>
      </w:r>
      <w:r w:rsidRPr="00BA1F55">
        <w:t>CỦA</w:t>
      </w:r>
      <w:r w:rsidRPr="00BA1F55">
        <w:rPr>
          <w:b w:val="0"/>
          <w:spacing w:val="-3"/>
        </w:rPr>
        <w:t xml:space="preserve"> </w:t>
      </w:r>
      <w:r w:rsidRPr="00BA1F55">
        <w:t>GIẢNG</w:t>
      </w:r>
      <w:r w:rsidRPr="00BA1F55">
        <w:rPr>
          <w:b w:val="0"/>
          <w:spacing w:val="-1"/>
        </w:rPr>
        <w:t xml:space="preserve"> </w:t>
      </w:r>
      <w:r w:rsidRPr="00BA1F55">
        <w:t>VIÊN</w:t>
      </w:r>
      <w:r w:rsidRPr="00BA1F55">
        <w:rPr>
          <w:b w:val="0"/>
          <w:spacing w:val="-1"/>
        </w:rPr>
        <w:t xml:space="preserve"> </w:t>
      </w:r>
      <w:r w:rsidRPr="00BA1F55">
        <w:t>HƯỚNG</w:t>
      </w:r>
      <w:r w:rsidRPr="00BA1F55">
        <w:rPr>
          <w:b w:val="0"/>
          <w:spacing w:val="-2"/>
        </w:rPr>
        <w:t xml:space="preserve"> </w:t>
      </w:r>
      <w:r w:rsidRPr="00BA1F55">
        <w:rPr>
          <w:spacing w:val="-5"/>
        </w:rPr>
        <w:t>DẪN</w:t>
      </w:r>
      <w:bookmarkEnd w:id="8"/>
      <w:bookmarkEnd w:id="9"/>
      <w:bookmarkEnd w:id="10"/>
      <w:bookmarkEnd w:id="11"/>
      <w:bookmarkEnd w:id="12"/>
    </w:p>
    <w:p w14:paraId="03F73018" w14:textId="77777777" w:rsidR="00460372" w:rsidRPr="00BA1F55" w:rsidRDefault="00460372">
      <w:pPr>
        <w:pStyle w:val="BodyText"/>
        <w:spacing w:before="182"/>
        <w:rPr>
          <w:b/>
        </w:rPr>
        <w:sectPr w:rsidR="00460372" w:rsidRPr="00BA1F55">
          <w:pgSz w:w="11910" w:h="16840"/>
          <w:pgMar w:top="1920" w:right="440" w:bottom="320" w:left="440" w:header="0" w:footer="89" w:gutter="0"/>
          <w:cols w:space="720"/>
        </w:sectPr>
      </w:pPr>
    </w:p>
    <w:p w14:paraId="3CFCAC76" w14:textId="77777777" w:rsidR="005D434C" w:rsidRPr="00BA1F55" w:rsidRDefault="00B61D9C" w:rsidP="00B61D9C">
      <w:pPr>
        <w:pStyle w:val="BodyText"/>
        <w:spacing w:before="182"/>
        <w:jc w:val="center"/>
        <w:rPr>
          <w:b/>
        </w:rPr>
      </w:pPr>
      <w:r w:rsidRPr="00B61D9C">
        <w:rPr>
          <w:b/>
        </w:rPr>
        <w:t xml:space="preserve">............................................................................................................................ ............................................................................................................................ ............................................................................................................................ ............................................................................................................................ ............................................................................................................................ ............................................................................................................................ ............................................................................................................................ ............................................................................................................................ ............................................................................................................................ ............................................................................................................................ ............................................................................................................................ ............................................................................................................................ ............................................................................................................................ ............................................................................................................................ ............................................................................................................................ ............................................................................................................................ ............................................................................................................................ ............................................................................................................................ ............................................................................................................................ ............................................................................................................................ ………….….…..,ngày……...tháng......... năm </w:t>
      </w:r>
      <w:r w:rsidR="00892B8E">
        <w:rPr>
          <w:b/>
        </w:rPr>
        <w:t>2025</w:t>
      </w:r>
    </w:p>
    <w:p w14:paraId="4470F6FF" w14:textId="77777777" w:rsidR="00FE714E" w:rsidRPr="00BA1F55" w:rsidRDefault="00FE714E">
      <w:pPr>
        <w:pStyle w:val="BodyText"/>
        <w:spacing w:before="182"/>
        <w:rPr>
          <w:b/>
        </w:rPr>
      </w:pPr>
    </w:p>
    <w:p w14:paraId="3CC05D18" w14:textId="77777777" w:rsidR="00FE714E" w:rsidRPr="00BA1F55" w:rsidRDefault="00FE714E">
      <w:pPr>
        <w:pStyle w:val="BodyText"/>
        <w:spacing w:before="182"/>
        <w:rPr>
          <w:b/>
        </w:rPr>
      </w:pPr>
    </w:p>
    <w:p w14:paraId="3AC02DFF" w14:textId="77777777" w:rsidR="00FE714E" w:rsidRPr="00BA1F55" w:rsidRDefault="00FE714E">
      <w:pPr>
        <w:pStyle w:val="BodyText"/>
        <w:spacing w:before="182"/>
        <w:rPr>
          <w:b/>
        </w:rPr>
      </w:pPr>
    </w:p>
    <w:p w14:paraId="79B16607" w14:textId="77777777" w:rsidR="00FE714E" w:rsidRPr="00BA1F55" w:rsidRDefault="00FE714E">
      <w:pPr>
        <w:pStyle w:val="BodyText"/>
        <w:spacing w:before="182"/>
        <w:rPr>
          <w:b/>
        </w:rPr>
      </w:pPr>
    </w:p>
    <w:p w14:paraId="25A404F1" w14:textId="77777777" w:rsidR="00FE714E" w:rsidRPr="00BA1F55" w:rsidRDefault="00FE714E">
      <w:pPr>
        <w:pStyle w:val="BodyText"/>
        <w:spacing w:before="182"/>
        <w:rPr>
          <w:b/>
        </w:rPr>
      </w:pPr>
    </w:p>
    <w:p w14:paraId="205E68B2" w14:textId="77777777" w:rsidR="00FE714E" w:rsidRPr="00BA1F55" w:rsidRDefault="00FE714E">
      <w:pPr>
        <w:pStyle w:val="BodyText"/>
        <w:spacing w:before="182"/>
        <w:rPr>
          <w:b/>
        </w:rPr>
      </w:pPr>
    </w:p>
    <w:p w14:paraId="60E331A7" w14:textId="77777777" w:rsidR="00FE714E" w:rsidRPr="00BA1F55" w:rsidRDefault="00FE714E">
      <w:pPr>
        <w:pStyle w:val="BodyText"/>
        <w:spacing w:before="182"/>
        <w:rPr>
          <w:b/>
        </w:rPr>
      </w:pPr>
    </w:p>
    <w:p w14:paraId="06F4CE54" w14:textId="77777777" w:rsidR="00460372" w:rsidRPr="00BA1F55" w:rsidRDefault="00A760B2">
      <w:pPr>
        <w:pStyle w:val="BodyText"/>
        <w:ind w:left="5027"/>
        <w:jc w:val="center"/>
      </w:pPr>
      <w:r w:rsidRPr="00BA1F55">
        <w:t>Tp.HCM,</w:t>
      </w:r>
      <w:r w:rsidRPr="00BA1F55">
        <w:rPr>
          <w:spacing w:val="-1"/>
        </w:rPr>
        <w:t xml:space="preserve"> </w:t>
      </w:r>
      <w:r w:rsidRPr="00BA1F55">
        <w:t>ngày</w:t>
      </w:r>
      <w:r w:rsidRPr="00BA1F55">
        <w:rPr>
          <w:spacing w:val="-3"/>
        </w:rPr>
        <w:t xml:space="preserve"> </w:t>
      </w:r>
      <w:r w:rsidRPr="00BA1F55">
        <w:t>…</w:t>
      </w:r>
      <w:r w:rsidRPr="00BA1F55">
        <w:rPr>
          <w:spacing w:val="-2"/>
        </w:rPr>
        <w:t xml:space="preserve"> </w:t>
      </w:r>
      <w:r w:rsidRPr="00BA1F55">
        <w:t>tháng</w:t>
      </w:r>
      <w:r w:rsidRPr="00BA1F55">
        <w:rPr>
          <w:spacing w:val="-2"/>
        </w:rPr>
        <w:t xml:space="preserve"> </w:t>
      </w:r>
      <w:r w:rsidRPr="00BA1F55">
        <w:t>…</w:t>
      </w:r>
      <w:r w:rsidRPr="00BA1F55">
        <w:rPr>
          <w:spacing w:val="-3"/>
        </w:rPr>
        <w:t xml:space="preserve"> </w:t>
      </w:r>
      <w:r w:rsidRPr="00BA1F55">
        <w:t>năm</w:t>
      </w:r>
      <w:r w:rsidRPr="00BA1F55">
        <w:rPr>
          <w:spacing w:val="-1"/>
        </w:rPr>
        <w:t xml:space="preserve"> </w:t>
      </w:r>
      <w:r w:rsidRPr="00BA1F55">
        <w:rPr>
          <w:spacing w:val="-10"/>
        </w:rPr>
        <w:t>…</w:t>
      </w:r>
    </w:p>
    <w:p w14:paraId="789C2D40" w14:textId="77777777" w:rsidR="00460372" w:rsidRPr="00BA1F55" w:rsidRDefault="00A760B2">
      <w:pPr>
        <w:spacing w:before="269"/>
        <w:ind w:left="5030"/>
        <w:jc w:val="center"/>
        <w:rPr>
          <w:b/>
          <w:sz w:val="26"/>
        </w:rPr>
      </w:pPr>
      <w:r w:rsidRPr="00BA1F55">
        <w:rPr>
          <w:b/>
          <w:spacing w:val="-4"/>
          <w:sz w:val="26"/>
        </w:rPr>
        <w:t>GVHD</w:t>
      </w:r>
    </w:p>
    <w:p w14:paraId="1A80EE0F" w14:textId="77777777" w:rsidR="00460372" w:rsidRPr="00BA1F55" w:rsidRDefault="00460372">
      <w:pPr>
        <w:pStyle w:val="BodyText"/>
        <w:rPr>
          <w:b/>
        </w:rPr>
      </w:pPr>
    </w:p>
    <w:p w14:paraId="5F396806" w14:textId="77777777" w:rsidR="00460372" w:rsidRPr="00BA1F55" w:rsidRDefault="00460372">
      <w:pPr>
        <w:pStyle w:val="BodyText"/>
        <w:rPr>
          <w:b/>
        </w:rPr>
      </w:pPr>
    </w:p>
    <w:p w14:paraId="38589F52" w14:textId="77777777" w:rsidR="00460372" w:rsidRPr="00BA1F55" w:rsidRDefault="00460372">
      <w:pPr>
        <w:pStyle w:val="BodyText"/>
        <w:rPr>
          <w:b/>
        </w:rPr>
      </w:pPr>
    </w:p>
    <w:p w14:paraId="3AE4F145" w14:textId="77777777" w:rsidR="00460372" w:rsidRPr="00BA1F55" w:rsidRDefault="00460372">
      <w:pPr>
        <w:pStyle w:val="BodyText"/>
        <w:rPr>
          <w:b/>
        </w:rPr>
      </w:pPr>
    </w:p>
    <w:p w14:paraId="7C08ADCB" w14:textId="77777777" w:rsidR="00460372" w:rsidRPr="00BA1F55" w:rsidRDefault="00460372">
      <w:pPr>
        <w:pStyle w:val="BodyText"/>
        <w:rPr>
          <w:b/>
        </w:rPr>
      </w:pPr>
    </w:p>
    <w:p w14:paraId="74003AC1" w14:textId="77777777" w:rsidR="00460372" w:rsidRPr="00BA1F55" w:rsidRDefault="00460372">
      <w:pPr>
        <w:pStyle w:val="BodyText"/>
        <w:spacing w:before="205"/>
        <w:rPr>
          <w:b/>
        </w:rPr>
      </w:pPr>
    </w:p>
    <w:p w14:paraId="47DB019D" w14:textId="77777777" w:rsidR="00460372" w:rsidRPr="00BA1F55" w:rsidRDefault="00A760B2">
      <w:pPr>
        <w:ind w:left="5031"/>
        <w:jc w:val="center"/>
        <w:rPr>
          <w:rFonts w:ascii="Caladea" w:hAnsi="Caladea"/>
          <w:b/>
          <w:sz w:val="26"/>
        </w:rPr>
      </w:pPr>
      <w:r w:rsidRPr="00BA1F55">
        <w:rPr>
          <w:rFonts w:ascii="Caladea" w:hAnsi="Caladea"/>
          <w:b/>
          <w:spacing w:val="-10"/>
          <w:sz w:val="26"/>
        </w:rPr>
        <w:t>…</w:t>
      </w:r>
    </w:p>
    <w:p w14:paraId="37D9B57C" w14:textId="77777777" w:rsidR="00460372" w:rsidRPr="00BA1F55" w:rsidRDefault="00460372">
      <w:pPr>
        <w:jc w:val="center"/>
        <w:rPr>
          <w:rFonts w:ascii="Caladea" w:hAnsi="Caladea"/>
          <w:sz w:val="26"/>
        </w:rPr>
        <w:sectPr w:rsidR="00460372" w:rsidRPr="00BA1F55" w:rsidSect="00FE714E">
          <w:type w:val="continuous"/>
          <w:pgSz w:w="11910" w:h="16840"/>
          <w:pgMar w:top="1920" w:right="440" w:bottom="320" w:left="440" w:header="0" w:footer="89" w:gutter="0"/>
          <w:cols w:space="720"/>
        </w:sectPr>
      </w:pPr>
    </w:p>
    <w:sdt>
      <w:sdtPr>
        <w:rPr>
          <w:rFonts w:ascii="Times New Roman" w:eastAsia="Times New Roman" w:hAnsi="Times New Roman" w:cs="Times New Roman"/>
          <w:color w:val="auto"/>
          <w:sz w:val="22"/>
          <w:szCs w:val="22"/>
          <w:lang w:val="vi-VN"/>
        </w:rPr>
        <w:id w:val="1502470075"/>
        <w:docPartObj>
          <w:docPartGallery w:val="Table of Contents"/>
          <w:docPartUnique/>
        </w:docPartObj>
      </w:sdtPr>
      <w:sdtEndPr>
        <w:rPr>
          <w:b/>
          <w:bCs/>
        </w:rPr>
      </w:sdtEndPr>
      <w:sdtContent>
        <w:p w14:paraId="36141A88" w14:textId="77777777" w:rsidR="009B6D24" w:rsidRPr="00BA1F55" w:rsidRDefault="0031347E" w:rsidP="0031347E">
          <w:pPr>
            <w:pStyle w:val="TOCHeading"/>
            <w:jc w:val="center"/>
            <w:rPr>
              <w:lang w:val="vi-VN"/>
            </w:rPr>
          </w:pPr>
          <w:r w:rsidRPr="00BA1F55">
            <w:rPr>
              <w:lang w:val="vi-VN"/>
            </w:rPr>
            <w:t>Mục lục</w:t>
          </w:r>
          <w:r w:rsidR="009B6D24" w:rsidRPr="00BA1F55">
            <w:rPr>
              <w:lang w:val="vi-VN"/>
            </w:rPr>
            <w:t xml:space="preserve"> </w:t>
          </w:r>
        </w:p>
        <w:p w14:paraId="56442E2E" w14:textId="37F60BE9" w:rsidR="0094162A" w:rsidRPr="0094162A" w:rsidRDefault="0094162A">
          <w:pPr>
            <w:pStyle w:val="TOC1"/>
            <w:rPr>
              <w:rFonts w:asciiTheme="minorHAnsi" w:eastAsiaTheme="minorEastAsia" w:hAnsiTheme="minorHAnsi" w:cstheme="minorBidi"/>
              <w:kern w:val="2"/>
              <w:lang w:val="en-US" w:eastAsia="ja-JP"/>
              <w14:ligatures w14:val="standardContextual"/>
            </w:rPr>
          </w:pPr>
          <w:r w:rsidRPr="0094162A">
            <w:fldChar w:fldCharType="begin"/>
          </w:r>
          <w:r w:rsidRPr="0094162A">
            <w:instrText xml:space="preserve"> TOC \o "1-5" \h \z \u </w:instrText>
          </w:r>
          <w:r w:rsidRPr="0094162A">
            <w:fldChar w:fldCharType="separate"/>
          </w:r>
          <w:hyperlink w:anchor="_Toc186825702" w:history="1">
            <w:r w:rsidRPr="0094162A">
              <w:rPr>
                <w:rStyle w:val="Hyperlink"/>
              </w:rPr>
              <w:t>LỜI</w:t>
            </w:r>
            <w:r w:rsidRPr="0094162A">
              <w:rPr>
                <w:rStyle w:val="Hyperlink"/>
                <w:spacing w:val="-2"/>
              </w:rPr>
              <w:t xml:space="preserve"> </w:t>
            </w:r>
            <w:r w:rsidRPr="0094162A">
              <w:rPr>
                <w:rStyle w:val="Hyperlink"/>
              </w:rPr>
              <w:t>CẢM</w:t>
            </w:r>
            <w:r w:rsidRPr="0094162A">
              <w:rPr>
                <w:rStyle w:val="Hyperlink"/>
                <w:spacing w:val="-2"/>
              </w:rPr>
              <w:t xml:space="preserve"> </w:t>
            </w:r>
            <w:r w:rsidRPr="0094162A">
              <w:rPr>
                <w:rStyle w:val="Hyperlink"/>
                <w:spacing w:val="-5"/>
              </w:rPr>
              <w:t>ƠN</w:t>
            </w:r>
            <w:r w:rsidRPr="0094162A">
              <w:rPr>
                <w:webHidden/>
              </w:rPr>
              <w:tab/>
            </w:r>
            <w:r w:rsidRPr="0094162A">
              <w:rPr>
                <w:webHidden/>
              </w:rPr>
              <w:fldChar w:fldCharType="begin"/>
            </w:r>
            <w:r w:rsidRPr="0094162A">
              <w:rPr>
                <w:webHidden/>
              </w:rPr>
              <w:instrText xml:space="preserve"> PAGEREF _Toc186825702 \h </w:instrText>
            </w:r>
            <w:r w:rsidRPr="0094162A">
              <w:rPr>
                <w:webHidden/>
              </w:rPr>
            </w:r>
            <w:r w:rsidRPr="0094162A">
              <w:rPr>
                <w:webHidden/>
              </w:rPr>
              <w:fldChar w:fldCharType="separate"/>
            </w:r>
            <w:r w:rsidRPr="0094162A">
              <w:rPr>
                <w:webHidden/>
              </w:rPr>
              <w:t>4</w:t>
            </w:r>
            <w:r w:rsidRPr="0094162A">
              <w:rPr>
                <w:webHidden/>
              </w:rPr>
              <w:fldChar w:fldCharType="end"/>
            </w:r>
          </w:hyperlink>
        </w:p>
        <w:p w14:paraId="10AC7B26" w14:textId="52BA0639" w:rsidR="0094162A" w:rsidRPr="0094162A" w:rsidRDefault="0094162A">
          <w:pPr>
            <w:pStyle w:val="TOC1"/>
            <w:rPr>
              <w:rFonts w:asciiTheme="minorHAnsi" w:eastAsiaTheme="minorEastAsia" w:hAnsiTheme="minorHAnsi" w:cstheme="minorBidi"/>
              <w:kern w:val="2"/>
              <w:lang w:val="en-US" w:eastAsia="ja-JP"/>
              <w14:ligatures w14:val="standardContextual"/>
            </w:rPr>
          </w:pPr>
          <w:hyperlink w:anchor="_Toc186825703" w:history="1">
            <w:r w:rsidRPr="0094162A">
              <w:rPr>
                <w:rStyle w:val="Hyperlink"/>
              </w:rPr>
              <w:t>NHẬN</w:t>
            </w:r>
            <w:r w:rsidRPr="0094162A">
              <w:rPr>
                <w:rStyle w:val="Hyperlink"/>
                <w:spacing w:val="-4"/>
              </w:rPr>
              <w:t xml:space="preserve"> </w:t>
            </w:r>
            <w:r w:rsidRPr="0094162A">
              <w:rPr>
                <w:rStyle w:val="Hyperlink"/>
              </w:rPr>
              <w:t>XÉT</w:t>
            </w:r>
            <w:r w:rsidRPr="0094162A">
              <w:rPr>
                <w:rStyle w:val="Hyperlink"/>
                <w:spacing w:val="-2"/>
              </w:rPr>
              <w:t xml:space="preserve"> </w:t>
            </w:r>
            <w:r w:rsidRPr="0094162A">
              <w:rPr>
                <w:rStyle w:val="Hyperlink"/>
              </w:rPr>
              <w:t>CỦA</w:t>
            </w:r>
            <w:r w:rsidRPr="0094162A">
              <w:rPr>
                <w:rStyle w:val="Hyperlink"/>
                <w:spacing w:val="-3"/>
              </w:rPr>
              <w:t xml:space="preserve"> </w:t>
            </w:r>
            <w:r w:rsidRPr="0094162A">
              <w:rPr>
                <w:rStyle w:val="Hyperlink"/>
              </w:rPr>
              <w:t>GIẢNG</w:t>
            </w:r>
            <w:r w:rsidRPr="0094162A">
              <w:rPr>
                <w:rStyle w:val="Hyperlink"/>
                <w:spacing w:val="-1"/>
              </w:rPr>
              <w:t xml:space="preserve"> </w:t>
            </w:r>
            <w:r w:rsidRPr="0094162A">
              <w:rPr>
                <w:rStyle w:val="Hyperlink"/>
              </w:rPr>
              <w:t>VIÊN</w:t>
            </w:r>
            <w:r w:rsidRPr="0094162A">
              <w:rPr>
                <w:rStyle w:val="Hyperlink"/>
                <w:spacing w:val="-1"/>
              </w:rPr>
              <w:t xml:space="preserve"> </w:t>
            </w:r>
            <w:r w:rsidRPr="0094162A">
              <w:rPr>
                <w:rStyle w:val="Hyperlink"/>
              </w:rPr>
              <w:t>HƯỚNG</w:t>
            </w:r>
            <w:r w:rsidRPr="0094162A">
              <w:rPr>
                <w:rStyle w:val="Hyperlink"/>
                <w:spacing w:val="-2"/>
              </w:rPr>
              <w:t xml:space="preserve"> </w:t>
            </w:r>
            <w:r w:rsidRPr="0094162A">
              <w:rPr>
                <w:rStyle w:val="Hyperlink"/>
                <w:spacing w:val="-5"/>
              </w:rPr>
              <w:t>DẪN</w:t>
            </w:r>
            <w:r w:rsidRPr="0094162A">
              <w:rPr>
                <w:webHidden/>
              </w:rPr>
              <w:tab/>
            </w:r>
            <w:r w:rsidRPr="0094162A">
              <w:rPr>
                <w:webHidden/>
              </w:rPr>
              <w:fldChar w:fldCharType="begin"/>
            </w:r>
            <w:r w:rsidRPr="0094162A">
              <w:rPr>
                <w:webHidden/>
              </w:rPr>
              <w:instrText xml:space="preserve"> PAGEREF _Toc186825703 \h </w:instrText>
            </w:r>
            <w:r w:rsidRPr="0094162A">
              <w:rPr>
                <w:webHidden/>
              </w:rPr>
            </w:r>
            <w:r w:rsidRPr="0094162A">
              <w:rPr>
                <w:webHidden/>
              </w:rPr>
              <w:fldChar w:fldCharType="separate"/>
            </w:r>
            <w:r w:rsidRPr="0094162A">
              <w:rPr>
                <w:webHidden/>
              </w:rPr>
              <w:t>5</w:t>
            </w:r>
            <w:r w:rsidRPr="0094162A">
              <w:rPr>
                <w:webHidden/>
              </w:rPr>
              <w:fldChar w:fldCharType="end"/>
            </w:r>
          </w:hyperlink>
        </w:p>
        <w:p w14:paraId="43FD0B84" w14:textId="52501830" w:rsidR="0094162A" w:rsidRPr="0094162A" w:rsidRDefault="0094162A">
          <w:pPr>
            <w:pStyle w:val="TOC1"/>
            <w:rPr>
              <w:rFonts w:asciiTheme="minorHAnsi" w:eastAsiaTheme="minorEastAsia" w:hAnsiTheme="minorHAnsi" w:cstheme="minorBidi"/>
              <w:kern w:val="2"/>
              <w:lang w:val="en-US" w:eastAsia="ja-JP"/>
              <w14:ligatures w14:val="standardContextual"/>
            </w:rPr>
          </w:pPr>
          <w:hyperlink w:anchor="_Toc186825704" w:history="1">
            <w:r w:rsidRPr="0094162A">
              <w:rPr>
                <w:rStyle w:val="Hyperlink"/>
              </w:rPr>
              <w:t>CHƯƠNG 1:</w:t>
            </w:r>
            <w:r w:rsidRPr="0094162A">
              <w:rPr>
                <w:rStyle w:val="Hyperlink"/>
                <w:spacing w:val="-1"/>
              </w:rPr>
              <w:t xml:space="preserve"> </w:t>
            </w:r>
            <w:r w:rsidRPr="0094162A">
              <w:rPr>
                <w:rStyle w:val="Hyperlink"/>
              </w:rPr>
              <w:t>GIỚI</w:t>
            </w:r>
            <w:r w:rsidRPr="0094162A">
              <w:rPr>
                <w:rStyle w:val="Hyperlink"/>
                <w:spacing w:val="-1"/>
              </w:rPr>
              <w:t xml:space="preserve"> </w:t>
            </w:r>
            <w:r w:rsidRPr="0094162A">
              <w:rPr>
                <w:rStyle w:val="Hyperlink"/>
              </w:rPr>
              <w:t>THIỆU</w:t>
            </w:r>
            <w:r w:rsidRPr="0094162A">
              <w:rPr>
                <w:rStyle w:val="Hyperlink"/>
                <w:spacing w:val="-2"/>
              </w:rPr>
              <w:t xml:space="preserve"> </w:t>
            </w:r>
            <w:r w:rsidRPr="0094162A">
              <w:rPr>
                <w:rStyle w:val="Hyperlink"/>
              </w:rPr>
              <w:t>ĐỀ</w:t>
            </w:r>
            <w:r w:rsidRPr="0094162A">
              <w:rPr>
                <w:rStyle w:val="Hyperlink"/>
                <w:spacing w:val="-2"/>
              </w:rPr>
              <w:t xml:space="preserve"> </w:t>
            </w:r>
            <w:r w:rsidRPr="0094162A">
              <w:rPr>
                <w:rStyle w:val="Hyperlink"/>
                <w:spacing w:val="-5"/>
              </w:rPr>
              <w:t>TÀI</w:t>
            </w:r>
            <w:r w:rsidRPr="0094162A">
              <w:rPr>
                <w:webHidden/>
              </w:rPr>
              <w:tab/>
            </w:r>
            <w:r w:rsidRPr="0094162A">
              <w:rPr>
                <w:webHidden/>
              </w:rPr>
              <w:fldChar w:fldCharType="begin"/>
            </w:r>
            <w:r w:rsidRPr="0094162A">
              <w:rPr>
                <w:webHidden/>
              </w:rPr>
              <w:instrText xml:space="preserve"> PAGEREF _Toc186825704 \h </w:instrText>
            </w:r>
            <w:r w:rsidRPr="0094162A">
              <w:rPr>
                <w:webHidden/>
              </w:rPr>
            </w:r>
            <w:r w:rsidRPr="0094162A">
              <w:rPr>
                <w:webHidden/>
              </w:rPr>
              <w:fldChar w:fldCharType="separate"/>
            </w:r>
            <w:r w:rsidRPr="0094162A">
              <w:rPr>
                <w:webHidden/>
              </w:rPr>
              <w:t>9</w:t>
            </w:r>
            <w:r w:rsidRPr="0094162A">
              <w:rPr>
                <w:webHidden/>
              </w:rPr>
              <w:fldChar w:fldCharType="end"/>
            </w:r>
          </w:hyperlink>
        </w:p>
        <w:p w14:paraId="5DAF8EF5" w14:textId="4EF2CA8A" w:rsidR="0094162A" w:rsidRPr="0094162A" w:rsidRDefault="0094162A">
          <w:pPr>
            <w:pStyle w:val="TOC2"/>
            <w:tabs>
              <w:tab w:val="left" w:pos="960"/>
              <w:tab w:val="right" w:leader="dot" w:pos="11020"/>
            </w:tabs>
            <w:rPr>
              <w:rFonts w:cstheme="minorBidi"/>
              <w:kern w:val="2"/>
              <w:lang w:eastAsia="ja-JP"/>
              <w14:ligatures w14:val="standardContextual"/>
            </w:rPr>
          </w:pPr>
          <w:hyperlink w:anchor="_Toc186825705" w:history="1">
            <w:r w:rsidRPr="0094162A">
              <w:rPr>
                <w:rStyle w:val="Hyperlink"/>
                <w:rFonts w:ascii="Times New Roman" w:eastAsia="Times New Roman" w:hAnsi="Times New Roman"/>
                <w:b/>
                <w:bCs/>
                <w:spacing w:val="-3"/>
                <w:lang w:val="vi"/>
              </w:rPr>
              <w:t>1.1</w:t>
            </w:r>
            <w:r w:rsidRPr="0094162A">
              <w:rPr>
                <w:rFonts w:cstheme="minorBidi"/>
                <w:kern w:val="2"/>
                <w:lang w:eastAsia="ja-JP"/>
                <w14:ligatures w14:val="standardContextual"/>
              </w:rPr>
              <w:tab/>
            </w:r>
            <w:r w:rsidRPr="0094162A">
              <w:rPr>
                <w:rStyle w:val="Hyperlink"/>
                <w:b/>
              </w:rPr>
              <w:t>Tên đề tài</w:t>
            </w:r>
            <w:r w:rsidRPr="0094162A">
              <w:rPr>
                <w:webHidden/>
              </w:rPr>
              <w:tab/>
            </w:r>
            <w:r w:rsidRPr="0094162A">
              <w:rPr>
                <w:webHidden/>
              </w:rPr>
              <w:fldChar w:fldCharType="begin"/>
            </w:r>
            <w:r w:rsidRPr="0094162A">
              <w:rPr>
                <w:webHidden/>
              </w:rPr>
              <w:instrText xml:space="preserve"> PAGEREF _Toc186825705 \h </w:instrText>
            </w:r>
            <w:r w:rsidRPr="0094162A">
              <w:rPr>
                <w:webHidden/>
              </w:rPr>
            </w:r>
            <w:r w:rsidRPr="0094162A">
              <w:rPr>
                <w:webHidden/>
              </w:rPr>
              <w:fldChar w:fldCharType="separate"/>
            </w:r>
            <w:r w:rsidRPr="0094162A">
              <w:rPr>
                <w:webHidden/>
              </w:rPr>
              <w:t>9</w:t>
            </w:r>
            <w:r w:rsidRPr="0094162A">
              <w:rPr>
                <w:webHidden/>
              </w:rPr>
              <w:fldChar w:fldCharType="end"/>
            </w:r>
          </w:hyperlink>
        </w:p>
        <w:p w14:paraId="330C3C33" w14:textId="419920DC" w:rsidR="0094162A" w:rsidRPr="0094162A" w:rsidRDefault="0094162A">
          <w:pPr>
            <w:pStyle w:val="TOC2"/>
            <w:tabs>
              <w:tab w:val="left" w:pos="960"/>
              <w:tab w:val="right" w:leader="dot" w:pos="11020"/>
            </w:tabs>
            <w:rPr>
              <w:rFonts w:cstheme="minorBidi"/>
              <w:kern w:val="2"/>
              <w:lang w:eastAsia="ja-JP"/>
              <w14:ligatures w14:val="standardContextual"/>
            </w:rPr>
          </w:pPr>
          <w:hyperlink w:anchor="_Toc186825706" w:history="1">
            <w:r w:rsidRPr="0094162A">
              <w:rPr>
                <w:rStyle w:val="Hyperlink"/>
                <w:rFonts w:ascii="Times New Roman" w:eastAsia="Times New Roman" w:hAnsi="Times New Roman"/>
                <w:b/>
                <w:bCs/>
                <w:spacing w:val="-3"/>
                <w:lang w:val="vi"/>
              </w:rPr>
              <w:t>1.2</w:t>
            </w:r>
            <w:r w:rsidRPr="0094162A">
              <w:rPr>
                <w:rFonts w:cstheme="minorBidi"/>
                <w:kern w:val="2"/>
                <w:lang w:eastAsia="ja-JP"/>
                <w14:ligatures w14:val="standardContextual"/>
              </w:rPr>
              <w:tab/>
            </w:r>
            <w:r w:rsidRPr="0094162A">
              <w:rPr>
                <w:rStyle w:val="Hyperlink"/>
                <w:b/>
              </w:rPr>
              <w:t>Mô tả đề tài</w:t>
            </w:r>
            <w:r w:rsidRPr="0094162A">
              <w:rPr>
                <w:webHidden/>
              </w:rPr>
              <w:tab/>
            </w:r>
            <w:r w:rsidRPr="0094162A">
              <w:rPr>
                <w:webHidden/>
              </w:rPr>
              <w:fldChar w:fldCharType="begin"/>
            </w:r>
            <w:r w:rsidRPr="0094162A">
              <w:rPr>
                <w:webHidden/>
              </w:rPr>
              <w:instrText xml:space="preserve"> PAGEREF _Toc186825706 \h </w:instrText>
            </w:r>
            <w:r w:rsidRPr="0094162A">
              <w:rPr>
                <w:webHidden/>
              </w:rPr>
            </w:r>
            <w:r w:rsidRPr="0094162A">
              <w:rPr>
                <w:webHidden/>
              </w:rPr>
              <w:fldChar w:fldCharType="separate"/>
            </w:r>
            <w:r w:rsidRPr="0094162A">
              <w:rPr>
                <w:webHidden/>
              </w:rPr>
              <w:t>9</w:t>
            </w:r>
            <w:r w:rsidRPr="0094162A">
              <w:rPr>
                <w:webHidden/>
              </w:rPr>
              <w:fldChar w:fldCharType="end"/>
            </w:r>
          </w:hyperlink>
        </w:p>
        <w:p w14:paraId="776E3948" w14:textId="12F4B55D" w:rsidR="0094162A" w:rsidRPr="0094162A" w:rsidRDefault="0094162A">
          <w:pPr>
            <w:pStyle w:val="TOC2"/>
            <w:tabs>
              <w:tab w:val="left" w:pos="960"/>
              <w:tab w:val="right" w:leader="dot" w:pos="11020"/>
            </w:tabs>
            <w:rPr>
              <w:rFonts w:cstheme="minorBidi"/>
              <w:kern w:val="2"/>
              <w:lang w:eastAsia="ja-JP"/>
              <w14:ligatures w14:val="standardContextual"/>
            </w:rPr>
          </w:pPr>
          <w:hyperlink w:anchor="_Toc186825707" w:history="1">
            <w:r w:rsidRPr="0094162A">
              <w:rPr>
                <w:rStyle w:val="Hyperlink"/>
                <w:rFonts w:ascii="Times New Roman" w:eastAsia="Times New Roman" w:hAnsi="Times New Roman"/>
                <w:b/>
                <w:bCs/>
                <w:spacing w:val="-3"/>
                <w:lang w:val="vi"/>
              </w:rPr>
              <w:t>1.3</w:t>
            </w:r>
            <w:r w:rsidRPr="0094162A">
              <w:rPr>
                <w:rFonts w:cstheme="minorBidi"/>
                <w:kern w:val="2"/>
                <w:lang w:eastAsia="ja-JP"/>
                <w14:ligatures w14:val="standardContextual"/>
              </w:rPr>
              <w:tab/>
            </w:r>
            <w:r w:rsidRPr="0094162A">
              <w:rPr>
                <w:rStyle w:val="Hyperlink"/>
                <w:b/>
              </w:rPr>
              <w:t>Lý do chọn đề tài</w:t>
            </w:r>
            <w:r w:rsidRPr="0094162A">
              <w:rPr>
                <w:webHidden/>
              </w:rPr>
              <w:tab/>
            </w:r>
            <w:r w:rsidRPr="0094162A">
              <w:rPr>
                <w:webHidden/>
              </w:rPr>
              <w:fldChar w:fldCharType="begin"/>
            </w:r>
            <w:r w:rsidRPr="0094162A">
              <w:rPr>
                <w:webHidden/>
              </w:rPr>
              <w:instrText xml:space="preserve"> PAGEREF _Toc186825707 \h </w:instrText>
            </w:r>
            <w:r w:rsidRPr="0094162A">
              <w:rPr>
                <w:webHidden/>
              </w:rPr>
            </w:r>
            <w:r w:rsidRPr="0094162A">
              <w:rPr>
                <w:webHidden/>
              </w:rPr>
              <w:fldChar w:fldCharType="separate"/>
            </w:r>
            <w:r w:rsidRPr="0094162A">
              <w:rPr>
                <w:webHidden/>
              </w:rPr>
              <w:t>9</w:t>
            </w:r>
            <w:r w:rsidRPr="0094162A">
              <w:rPr>
                <w:webHidden/>
              </w:rPr>
              <w:fldChar w:fldCharType="end"/>
            </w:r>
          </w:hyperlink>
        </w:p>
        <w:p w14:paraId="5A98674E" w14:textId="31083450" w:rsidR="0094162A" w:rsidRPr="0094162A" w:rsidRDefault="0094162A">
          <w:pPr>
            <w:pStyle w:val="TOC2"/>
            <w:tabs>
              <w:tab w:val="left" w:pos="960"/>
              <w:tab w:val="right" w:leader="dot" w:pos="11020"/>
            </w:tabs>
            <w:rPr>
              <w:rFonts w:cstheme="minorBidi"/>
              <w:kern w:val="2"/>
              <w:lang w:eastAsia="ja-JP"/>
              <w14:ligatures w14:val="standardContextual"/>
            </w:rPr>
          </w:pPr>
          <w:hyperlink w:anchor="_Toc186825708" w:history="1">
            <w:r w:rsidRPr="0094162A">
              <w:rPr>
                <w:rStyle w:val="Hyperlink"/>
                <w:rFonts w:ascii="Times New Roman" w:eastAsia="Times New Roman" w:hAnsi="Times New Roman"/>
                <w:b/>
                <w:bCs/>
                <w:spacing w:val="-3"/>
                <w:lang w:val="vi"/>
              </w:rPr>
              <w:t>1.4</w:t>
            </w:r>
            <w:r w:rsidRPr="0094162A">
              <w:rPr>
                <w:rFonts w:cstheme="minorBidi"/>
                <w:kern w:val="2"/>
                <w:lang w:eastAsia="ja-JP"/>
                <w14:ligatures w14:val="standardContextual"/>
              </w:rPr>
              <w:tab/>
            </w:r>
            <w:r w:rsidRPr="0094162A">
              <w:rPr>
                <w:rStyle w:val="Hyperlink"/>
                <w:b/>
              </w:rPr>
              <w:t>Các chức năng chính của đề tài</w:t>
            </w:r>
            <w:r w:rsidRPr="0094162A">
              <w:rPr>
                <w:webHidden/>
              </w:rPr>
              <w:tab/>
            </w:r>
            <w:r w:rsidRPr="0094162A">
              <w:rPr>
                <w:webHidden/>
              </w:rPr>
              <w:fldChar w:fldCharType="begin"/>
            </w:r>
            <w:r w:rsidRPr="0094162A">
              <w:rPr>
                <w:webHidden/>
              </w:rPr>
              <w:instrText xml:space="preserve"> PAGEREF _Toc186825708 \h </w:instrText>
            </w:r>
            <w:r w:rsidRPr="0094162A">
              <w:rPr>
                <w:webHidden/>
              </w:rPr>
            </w:r>
            <w:r w:rsidRPr="0094162A">
              <w:rPr>
                <w:webHidden/>
              </w:rPr>
              <w:fldChar w:fldCharType="separate"/>
            </w:r>
            <w:r w:rsidRPr="0094162A">
              <w:rPr>
                <w:webHidden/>
              </w:rPr>
              <w:t>9</w:t>
            </w:r>
            <w:r w:rsidRPr="0094162A">
              <w:rPr>
                <w:webHidden/>
              </w:rPr>
              <w:fldChar w:fldCharType="end"/>
            </w:r>
          </w:hyperlink>
        </w:p>
        <w:p w14:paraId="23C007C2" w14:textId="5F1D1D1C" w:rsidR="0094162A" w:rsidRPr="0094162A" w:rsidRDefault="0094162A">
          <w:pPr>
            <w:pStyle w:val="TOC2"/>
            <w:tabs>
              <w:tab w:val="left" w:pos="960"/>
              <w:tab w:val="right" w:leader="dot" w:pos="11020"/>
            </w:tabs>
            <w:rPr>
              <w:rFonts w:cstheme="minorBidi"/>
              <w:kern w:val="2"/>
              <w:lang w:eastAsia="ja-JP"/>
              <w14:ligatures w14:val="standardContextual"/>
            </w:rPr>
          </w:pPr>
          <w:hyperlink w:anchor="_Toc186825709" w:history="1">
            <w:r w:rsidRPr="0094162A">
              <w:rPr>
                <w:rStyle w:val="Hyperlink"/>
                <w:rFonts w:ascii="Times New Roman" w:eastAsia="Times New Roman" w:hAnsi="Times New Roman"/>
                <w:b/>
                <w:bCs/>
                <w:spacing w:val="-3"/>
                <w:lang w:val="vi"/>
              </w:rPr>
              <w:t>1.5</w:t>
            </w:r>
            <w:r w:rsidRPr="0094162A">
              <w:rPr>
                <w:rFonts w:cstheme="minorBidi"/>
                <w:kern w:val="2"/>
                <w:lang w:eastAsia="ja-JP"/>
                <w14:ligatures w14:val="standardContextual"/>
              </w:rPr>
              <w:tab/>
            </w:r>
            <w:r w:rsidRPr="0094162A">
              <w:rPr>
                <w:rStyle w:val="Hyperlink"/>
                <w:b/>
              </w:rPr>
              <w:t>Môi trường lập trình</w:t>
            </w:r>
            <w:r w:rsidRPr="0094162A">
              <w:rPr>
                <w:webHidden/>
              </w:rPr>
              <w:tab/>
            </w:r>
            <w:r w:rsidRPr="0094162A">
              <w:rPr>
                <w:webHidden/>
              </w:rPr>
              <w:fldChar w:fldCharType="begin"/>
            </w:r>
            <w:r w:rsidRPr="0094162A">
              <w:rPr>
                <w:webHidden/>
              </w:rPr>
              <w:instrText xml:space="preserve"> PAGEREF _Toc186825709 \h </w:instrText>
            </w:r>
            <w:r w:rsidRPr="0094162A">
              <w:rPr>
                <w:webHidden/>
              </w:rPr>
            </w:r>
            <w:r w:rsidRPr="0094162A">
              <w:rPr>
                <w:webHidden/>
              </w:rPr>
              <w:fldChar w:fldCharType="separate"/>
            </w:r>
            <w:r w:rsidRPr="0094162A">
              <w:rPr>
                <w:webHidden/>
              </w:rPr>
              <w:t>9</w:t>
            </w:r>
            <w:r w:rsidRPr="0094162A">
              <w:rPr>
                <w:webHidden/>
              </w:rPr>
              <w:fldChar w:fldCharType="end"/>
            </w:r>
          </w:hyperlink>
        </w:p>
        <w:p w14:paraId="18F670F3" w14:textId="3F9DC577" w:rsidR="0094162A" w:rsidRPr="0094162A" w:rsidRDefault="0094162A">
          <w:pPr>
            <w:pStyle w:val="TOC2"/>
            <w:tabs>
              <w:tab w:val="left" w:pos="960"/>
              <w:tab w:val="right" w:leader="dot" w:pos="11020"/>
            </w:tabs>
            <w:rPr>
              <w:rFonts w:cstheme="minorBidi"/>
              <w:kern w:val="2"/>
              <w:lang w:eastAsia="ja-JP"/>
              <w14:ligatures w14:val="standardContextual"/>
            </w:rPr>
          </w:pPr>
          <w:hyperlink w:anchor="_Toc186825710" w:history="1">
            <w:r w:rsidRPr="0094162A">
              <w:rPr>
                <w:rStyle w:val="Hyperlink"/>
                <w:rFonts w:ascii="Times New Roman" w:eastAsia="Times New Roman" w:hAnsi="Times New Roman"/>
                <w:b/>
                <w:bCs/>
                <w:spacing w:val="-3"/>
                <w:lang w:val="vi"/>
              </w:rPr>
              <w:t>1.6</w:t>
            </w:r>
            <w:r w:rsidRPr="0094162A">
              <w:rPr>
                <w:rFonts w:cstheme="minorBidi"/>
                <w:kern w:val="2"/>
                <w:lang w:eastAsia="ja-JP"/>
                <w14:ligatures w14:val="standardContextual"/>
              </w:rPr>
              <w:tab/>
            </w:r>
            <w:r w:rsidRPr="0094162A">
              <w:rPr>
                <w:rStyle w:val="Hyperlink"/>
                <w:b/>
              </w:rPr>
              <w:t>Công cụ hỗ trợ:</w:t>
            </w:r>
            <w:r w:rsidRPr="0094162A">
              <w:rPr>
                <w:webHidden/>
              </w:rPr>
              <w:tab/>
            </w:r>
            <w:r w:rsidRPr="0094162A">
              <w:rPr>
                <w:webHidden/>
              </w:rPr>
              <w:fldChar w:fldCharType="begin"/>
            </w:r>
            <w:r w:rsidRPr="0094162A">
              <w:rPr>
                <w:webHidden/>
              </w:rPr>
              <w:instrText xml:space="preserve"> PAGEREF _Toc186825710 \h </w:instrText>
            </w:r>
            <w:r w:rsidRPr="0094162A">
              <w:rPr>
                <w:webHidden/>
              </w:rPr>
            </w:r>
            <w:r w:rsidRPr="0094162A">
              <w:rPr>
                <w:webHidden/>
              </w:rPr>
              <w:fldChar w:fldCharType="separate"/>
            </w:r>
            <w:r w:rsidRPr="0094162A">
              <w:rPr>
                <w:webHidden/>
              </w:rPr>
              <w:t>9</w:t>
            </w:r>
            <w:r w:rsidRPr="0094162A">
              <w:rPr>
                <w:webHidden/>
              </w:rPr>
              <w:fldChar w:fldCharType="end"/>
            </w:r>
          </w:hyperlink>
        </w:p>
        <w:p w14:paraId="4157DB17" w14:textId="68FFF30A" w:rsidR="0094162A" w:rsidRPr="0094162A" w:rsidRDefault="0094162A">
          <w:pPr>
            <w:pStyle w:val="TOC1"/>
            <w:rPr>
              <w:rFonts w:asciiTheme="minorHAnsi" w:eastAsiaTheme="minorEastAsia" w:hAnsiTheme="minorHAnsi" w:cstheme="minorBidi"/>
              <w:kern w:val="2"/>
              <w:lang w:val="en-US" w:eastAsia="ja-JP"/>
              <w14:ligatures w14:val="standardContextual"/>
            </w:rPr>
          </w:pPr>
          <w:hyperlink w:anchor="_Toc186825711" w:history="1">
            <w:r w:rsidRPr="0094162A">
              <w:rPr>
                <w:rStyle w:val="Hyperlink"/>
              </w:rPr>
              <w:t>CHƯƠNG 2:</w:t>
            </w:r>
            <w:r w:rsidRPr="0094162A">
              <w:rPr>
                <w:rStyle w:val="Hyperlink"/>
                <w:spacing w:val="2"/>
              </w:rPr>
              <w:t xml:space="preserve"> </w:t>
            </w:r>
            <w:r w:rsidRPr="0094162A">
              <w:rPr>
                <w:rStyle w:val="Hyperlink"/>
              </w:rPr>
              <w:t>GIỚI</w:t>
            </w:r>
            <w:r w:rsidRPr="0094162A">
              <w:rPr>
                <w:rStyle w:val="Hyperlink"/>
                <w:spacing w:val="-1"/>
              </w:rPr>
              <w:t xml:space="preserve"> </w:t>
            </w:r>
            <w:r w:rsidRPr="0094162A">
              <w:rPr>
                <w:rStyle w:val="Hyperlink"/>
              </w:rPr>
              <w:t>THIỆU</w:t>
            </w:r>
            <w:r w:rsidRPr="0094162A">
              <w:rPr>
                <w:rStyle w:val="Hyperlink"/>
                <w:spacing w:val="-3"/>
              </w:rPr>
              <w:t xml:space="preserve"> </w:t>
            </w:r>
            <w:r w:rsidRPr="0094162A">
              <w:rPr>
                <w:rStyle w:val="Hyperlink"/>
              </w:rPr>
              <w:t>CÔNG</w:t>
            </w:r>
            <w:r w:rsidRPr="0094162A">
              <w:rPr>
                <w:rStyle w:val="Hyperlink"/>
                <w:spacing w:val="-2"/>
              </w:rPr>
              <w:t xml:space="preserve"> </w:t>
            </w:r>
            <w:r w:rsidRPr="0094162A">
              <w:rPr>
                <w:rStyle w:val="Hyperlink"/>
                <w:spacing w:val="-4"/>
              </w:rPr>
              <w:t>NGHỆ</w:t>
            </w:r>
            <w:r w:rsidRPr="0094162A">
              <w:rPr>
                <w:webHidden/>
              </w:rPr>
              <w:tab/>
            </w:r>
            <w:r w:rsidRPr="0094162A">
              <w:rPr>
                <w:webHidden/>
              </w:rPr>
              <w:fldChar w:fldCharType="begin"/>
            </w:r>
            <w:r w:rsidRPr="0094162A">
              <w:rPr>
                <w:webHidden/>
              </w:rPr>
              <w:instrText xml:space="preserve"> PAGEREF _Toc186825711 \h </w:instrText>
            </w:r>
            <w:r w:rsidRPr="0094162A">
              <w:rPr>
                <w:webHidden/>
              </w:rPr>
            </w:r>
            <w:r w:rsidRPr="0094162A">
              <w:rPr>
                <w:webHidden/>
              </w:rPr>
              <w:fldChar w:fldCharType="separate"/>
            </w:r>
            <w:r w:rsidRPr="0094162A">
              <w:rPr>
                <w:webHidden/>
              </w:rPr>
              <w:t>10</w:t>
            </w:r>
            <w:r w:rsidRPr="0094162A">
              <w:rPr>
                <w:webHidden/>
              </w:rPr>
              <w:fldChar w:fldCharType="end"/>
            </w:r>
          </w:hyperlink>
        </w:p>
        <w:p w14:paraId="627CDFC3" w14:textId="73FEEA14" w:rsidR="0094162A" w:rsidRPr="0094162A" w:rsidRDefault="0094162A">
          <w:pPr>
            <w:pStyle w:val="TOC2"/>
            <w:tabs>
              <w:tab w:val="left" w:pos="960"/>
              <w:tab w:val="right" w:leader="dot" w:pos="11020"/>
            </w:tabs>
            <w:rPr>
              <w:rFonts w:cstheme="minorBidi"/>
              <w:kern w:val="2"/>
              <w:lang w:eastAsia="ja-JP"/>
              <w14:ligatures w14:val="standardContextual"/>
            </w:rPr>
          </w:pPr>
          <w:hyperlink w:anchor="_Toc186825712" w:history="1">
            <w:r w:rsidRPr="0094162A">
              <w:rPr>
                <w:rStyle w:val="Hyperlink"/>
                <w:rFonts w:ascii="Times New Roman" w:eastAsia="Times New Roman" w:hAnsi="Times New Roman"/>
                <w:b/>
                <w:bCs/>
                <w:spacing w:val="-3"/>
                <w:lang w:val="vi"/>
              </w:rPr>
              <w:t>2.1</w:t>
            </w:r>
            <w:r w:rsidRPr="0094162A">
              <w:rPr>
                <w:rFonts w:cstheme="minorBidi"/>
                <w:kern w:val="2"/>
                <w:lang w:eastAsia="ja-JP"/>
                <w14:ligatures w14:val="standardContextual"/>
              </w:rPr>
              <w:tab/>
            </w:r>
            <w:r w:rsidRPr="0094162A">
              <w:rPr>
                <w:rStyle w:val="Hyperlink"/>
                <w:b/>
              </w:rPr>
              <w:t>Microsoft SQL Server</w:t>
            </w:r>
            <w:r w:rsidRPr="0094162A">
              <w:rPr>
                <w:webHidden/>
              </w:rPr>
              <w:tab/>
            </w:r>
            <w:r w:rsidRPr="0094162A">
              <w:rPr>
                <w:webHidden/>
              </w:rPr>
              <w:fldChar w:fldCharType="begin"/>
            </w:r>
            <w:r w:rsidRPr="0094162A">
              <w:rPr>
                <w:webHidden/>
              </w:rPr>
              <w:instrText xml:space="preserve"> PAGEREF _Toc186825712 \h </w:instrText>
            </w:r>
            <w:r w:rsidRPr="0094162A">
              <w:rPr>
                <w:webHidden/>
              </w:rPr>
            </w:r>
            <w:r w:rsidRPr="0094162A">
              <w:rPr>
                <w:webHidden/>
              </w:rPr>
              <w:fldChar w:fldCharType="separate"/>
            </w:r>
            <w:r w:rsidRPr="0094162A">
              <w:rPr>
                <w:webHidden/>
              </w:rPr>
              <w:t>10</w:t>
            </w:r>
            <w:r w:rsidRPr="0094162A">
              <w:rPr>
                <w:webHidden/>
              </w:rPr>
              <w:fldChar w:fldCharType="end"/>
            </w:r>
          </w:hyperlink>
        </w:p>
        <w:p w14:paraId="6BA136F2" w14:textId="7CFE3CFA" w:rsidR="0094162A" w:rsidRPr="0094162A" w:rsidRDefault="0094162A">
          <w:pPr>
            <w:pStyle w:val="TOC2"/>
            <w:tabs>
              <w:tab w:val="left" w:pos="960"/>
              <w:tab w:val="right" w:leader="dot" w:pos="11020"/>
            </w:tabs>
            <w:rPr>
              <w:rFonts w:cstheme="minorBidi"/>
              <w:kern w:val="2"/>
              <w:lang w:eastAsia="ja-JP"/>
              <w14:ligatures w14:val="standardContextual"/>
            </w:rPr>
          </w:pPr>
          <w:hyperlink w:anchor="_Toc186825713" w:history="1">
            <w:r w:rsidRPr="0094162A">
              <w:rPr>
                <w:rStyle w:val="Hyperlink"/>
                <w:rFonts w:ascii="Times New Roman" w:eastAsia="Times New Roman" w:hAnsi="Times New Roman"/>
                <w:b/>
                <w:bCs/>
                <w:spacing w:val="-3"/>
                <w:lang w:val="vi"/>
              </w:rPr>
              <w:t>2.2</w:t>
            </w:r>
            <w:r w:rsidRPr="0094162A">
              <w:rPr>
                <w:rFonts w:cstheme="minorBidi"/>
                <w:kern w:val="2"/>
                <w:lang w:eastAsia="ja-JP"/>
                <w14:ligatures w14:val="standardContextual"/>
              </w:rPr>
              <w:tab/>
            </w:r>
            <w:r w:rsidRPr="0094162A">
              <w:rPr>
                <w:rStyle w:val="Hyperlink"/>
                <w:b/>
              </w:rPr>
              <w:t>WinForms (Windows Forms)</w:t>
            </w:r>
            <w:r w:rsidRPr="0094162A">
              <w:rPr>
                <w:webHidden/>
              </w:rPr>
              <w:tab/>
            </w:r>
            <w:r w:rsidRPr="0094162A">
              <w:rPr>
                <w:webHidden/>
              </w:rPr>
              <w:fldChar w:fldCharType="begin"/>
            </w:r>
            <w:r w:rsidRPr="0094162A">
              <w:rPr>
                <w:webHidden/>
              </w:rPr>
              <w:instrText xml:space="preserve"> PAGEREF _Toc186825713 \h </w:instrText>
            </w:r>
            <w:r w:rsidRPr="0094162A">
              <w:rPr>
                <w:webHidden/>
              </w:rPr>
            </w:r>
            <w:r w:rsidRPr="0094162A">
              <w:rPr>
                <w:webHidden/>
              </w:rPr>
              <w:fldChar w:fldCharType="separate"/>
            </w:r>
            <w:r w:rsidRPr="0094162A">
              <w:rPr>
                <w:webHidden/>
              </w:rPr>
              <w:t>10</w:t>
            </w:r>
            <w:r w:rsidRPr="0094162A">
              <w:rPr>
                <w:webHidden/>
              </w:rPr>
              <w:fldChar w:fldCharType="end"/>
            </w:r>
          </w:hyperlink>
        </w:p>
        <w:p w14:paraId="22C5CC77" w14:textId="7934D9DC" w:rsidR="0094162A" w:rsidRPr="0094162A" w:rsidRDefault="0094162A">
          <w:pPr>
            <w:pStyle w:val="TOC2"/>
            <w:tabs>
              <w:tab w:val="left" w:pos="960"/>
              <w:tab w:val="right" w:leader="dot" w:pos="11020"/>
            </w:tabs>
            <w:rPr>
              <w:rFonts w:cstheme="minorBidi"/>
              <w:kern w:val="2"/>
              <w:lang w:eastAsia="ja-JP"/>
              <w14:ligatures w14:val="standardContextual"/>
            </w:rPr>
          </w:pPr>
          <w:hyperlink w:anchor="_Toc186825714" w:history="1">
            <w:r w:rsidRPr="0094162A">
              <w:rPr>
                <w:rStyle w:val="Hyperlink"/>
                <w:rFonts w:ascii="Times New Roman" w:eastAsia="Times New Roman" w:hAnsi="Times New Roman"/>
                <w:b/>
                <w:bCs/>
                <w:spacing w:val="-3"/>
                <w:lang w:val="vi"/>
              </w:rPr>
              <w:t>2.3</w:t>
            </w:r>
            <w:r w:rsidRPr="0094162A">
              <w:rPr>
                <w:rFonts w:cstheme="minorBidi"/>
                <w:kern w:val="2"/>
                <w:lang w:eastAsia="ja-JP"/>
                <w14:ligatures w14:val="standardContextual"/>
              </w:rPr>
              <w:tab/>
            </w:r>
            <w:r w:rsidRPr="0094162A">
              <w:rPr>
                <w:rStyle w:val="Hyperlink"/>
                <w:b/>
              </w:rPr>
              <w:t>Llama 3.2 AI Model</w:t>
            </w:r>
            <w:r w:rsidRPr="0094162A">
              <w:rPr>
                <w:webHidden/>
              </w:rPr>
              <w:tab/>
            </w:r>
            <w:r w:rsidRPr="0094162A">
              <w:rPr>
                <w:webHidden/>
              </w:rPr>
              <w:fldChar w:fldCharType="begin"/>
            </w:r>
            <w:r w:rsidRPr="0094162A">
              <w:rPr>
                <w:webHidden/>
              </w:rPr>
              <w:instrText xml:space="preserve"> PAGEREF _Toc186825714 \h </w:instrText>
            </w:r>
            <w:r w:rsidRPr="0094162A">
              <w:rPr>
                <w:webHidden/>
              </w:rPr>
            </w:r>
            <w:r w:rsidRPr="0094162A">
              <w:rPr>
                <w:webHidden/>
              </w:rPr>
              <w:fldChar w:fldCharType="separate"/>
            </w:r>
            <w:r w:rsidRPr="0094162A">
              <w:rPr>
                <w:webHidden/>
              </w:rPr>
              <w:t>10</w:t>
            </w:r>
            <w:r w:rsidRPr="0094162A">
              <w:rPr>
                <w:webHidden/>
              </w:rPr>
              <w:fldChar w:fldCharType="end"/>
            </w:r>
          </w:hyperlink>
        </w:p>
        <w:p w14:paraId="1941B019" w14:textId="5F8F1AF1" w:rsidR="0094162A" w:rsidRPr="0094162A" w:rsidRDefault="0094162A">
          <w:pPr>
            <w:pStyle w:val="TOC1"/>
            <w:rPr>
              <w:rFonts w:asciiTheme="minorHAnsi" w:eastAsiaTheme="minorEastAsia" w:hAnsiTheme="minorHAnsi" w:cstheme="minorBidi"/>
              <w:kern w:val="2"/>
              <w:lang w:val="en-US" w:eastAsia="ja-JP"/>
              <w14:ligatures w14:val="standardContextual"/>
            </w:rPr>
          </w:pPr>
          <w:hyperlink w:anchor="_Toc186825715" w:history="1">
            <w:r w:rsidRPr="0094162A">
              <w:rPr>
                <w:rStyle w:val="Hyperlink"/>
              </w:rPr>
              <w:t>CHƯƠNG 3:</w:t>
            </w:r>
            <w:r w:rsidRPr="0094162A">
              <w:rPr>
                <w:rStyle w:val="Hyperlink"/>
                <w:spacing w:val="-3"/>
              </w:rPr>
              <w:t xml:space="preserve"> </w:t>
            </w:r>
            <w:r w:rsidRPr="0094162A">
              <w:rPr>
                <w:rStyle w:val="Hyperlink"/>
              </w:rPr>
              <w:t>THIẾT</w:t>
            </w:r>
            <w:r w:rsidRPr="0094162A">
              <w:rPr>
                <w:rStyle w:val="Hyperlink"/>
                <w:spacing w:val="-4"/>
              </w:rPr>
              <w:t xml:space="preserve"> </w:t>
            </w:r>
            <w:r w:rsidRPr="0094162A">
              <w:rPr>
                <w:rStyle w:val="Hyperlink"/>
              </w:rPr>
              <w:t>KẾ</w:t>
            </w:r>
            <w:r w:rsidRPr="0094162A">
              <w:rPr>
                <w:rStyle w:val="Hyperlink"/>
                <w:spacing w:val="-4"/>
              </w:rPr>
              <w:t xml:space="preserve"> </w:t>
            </w:r>
            <w:r w:rsidRPr="0094162A">
              <w:rPr>
                <w:rStyle w:val="Hyperlink"/>
              </w:rPr>
              <w:t>CƠ</w:t>
            </w:r>
            <w:r w:rsidRPr="0094162A">
              <w:rPr>
                <w:rStyle w:val="Hyperlink"/>
                <w:spacing w:val="-5"/>
              </w:rPr>
              <w:t xml:space="preserve"> </w:t>
            </w:r>
            <w:r w:rsidRPr="0094162A">
              <w:rPr>
                <w:rStyle w:val="Hyperlink"/>
              </w:rPr>
              <w:t>SỞ</w:t>
            </w:r>
            <w:r w:rsidRPr="0094162A">
              <w:rPr>
                <w:rStyle w:val="Hyperlink"/>
                <w:spacing w:val="-5"/>
              </w:rPr>
              <w:t xml:space="preserve"> </w:t>
            </w:r>
            <w:r w:rsidRPr="0094162A">
              <w:rPr>
                <w:rStyle w:val="Hyperlink"/>
              </w:rPr>
              <w:t>DỮ</w:t>
            </w:r>
            <w:r w:rsidRPr="0094162A">
              <w:rPr>
                <w:rStyle w:val="Hyperlink"/>
                <w:spacing w:val="-5"/>
              </w:rPr>
              <w:t xml:space="preserve"> </w:t>
            </w:r>
            <w:r w:rsidRPr="0094162A">
              <w:rPr>
                <w:rStyle w:val="Hyperlink"/>
              </w:rPr>
              <w:t>LIỆU</w:t>
            </w:r>
            <w:r w:rsidRPr="0094162A">
              <w:rPr>
                <w:rStyle w:val="Hyperlink"/>
                <w:spacing w:val="-1"/>
              </w:rPr>
              <w:t xml:space="preserve"> </w:t>
            </w:r>
            <w:r w:rsidRPr="0094162A">
              <w:rPr>
                <w:rStyle w:val="Hyperlink"/>
              </w:rPr>
              <w:t>(THIẾT</w:t>
            </w:r>
            <w:r w:rsidRPr="0094162A">
              <w:rPr>
                <w:rStyle w:val="Hyperlink"/>
                <w:spacing w:val="-4"/>
              </w:rPr>
              <w:t xml:space="preserve"> </w:t>
            </w:r>
            <w:r w:rsidRPr="0094162A">
              <w:rPr>
                <w:rStyle w:val="Hyperlink"/>
              </w:rPr>
              <w:t>KẾ</w:t>
            </w:r>
            <w:r w:rsidRPr="0094162A">
              <w:rPr>
                <w:rStyle w:val="Hyperlink"/>
                <w:spacing w:val="-4"/>
              </w:rPr>
              <w:t xml:space="preserve"> </w:t>
            </w:r>
            <w:r w:rsidRPr="0094162A">
              <w:rPr>
                <w:rStyle w:val="Hyperlink"/>
              </w:rPr>
              <w:t xml:space="preserve">HỆ </w:t>
            </w:r>
            <w:r w:rsidRPr="0094162A">
              <w:rPr>
                <w:rStyle w:val="Hyperlink"/>
                <w:spacing w:val="-2"/>
              </w:rPr>
              <w:t>THỐNG)</w:t>
            </w:r>
            <w:r w:rsidRPr="0094162A">
              <w:rPr>
                <w:webHidden/>
              </w:rPr>
              <w:tab/>
            </w:r>
            <w:r w:rsidRPr="0094162A">
              <w:rPr>
                <w:webHidden/>
              </w:rPr>
              <w:fldChar w:fldCharType="begin"/>
            </w:r>
            <w:r w:rsidRPr="0094162A">
              <w:rPr>
                <w:webHidden/>
              </w:rPr>
              <w:instrText xml:space="preserve"> PAGEREF _Toc186825715 \h </w:instrText>
            </w:r>
            <w:r w:rsidRPr="0094162A">
              <w:rPr>
                <w:webHidden/>
              </w:rPr>
            </w:r>
            <w:r w:rsidRPr="0094162A">
              <w:rPr>
                <w:webHidden/>
              </w:rPr>
              <w:fldChar w:fldCharType="separate"/>
            </w:r>
            <w:r w:rsidRPr="0094162A">
              <w:rPr>
                <w:webHidden/>
              </w:rPr>
              <w:t>11</w:t>
            </w:r>
            <w:r w:rsidRPr="0094162A">
              <w:rPr>
                <w:webHidden/>
              </w:rPr>
              <w:fldChar w:fldCharType="end"/>
            </w:r>
          </w:hyperlink>
        </w:p>
        <w:p w14:paraId="080D71C6" w14:textId="1C488334" w:rsidR="0094162A" w:rsidRPr="0094162A" w:rsidRDefault="0094162A">
          <w:pPr>
            <w:pStyle w:val="TOC2"/>
            <w:tabs>
              <w:tab w:val="left" w:pos="960"/>
              <w:tab w:val="right" w:leader="dot" w:pos="11020"/>
            </w:tabs>
            <w:rPr>
              <w:rFonts w:cstheme="minorBidi"/>
              <w:kern w:val="2"/>
              <w:lang w:eastAsia="ja-JP"/>
              <w14:ligatures w14:val="standardContextual"/>
            </w:rPr>
          </w:pPr>
          <w:hyperlink w:anchor="_Toc186825716" w:history="1">
            <w:r w:rsidRPr="0094162A">
              <w:rPr>
                <w:rStyle w:val="Hyperlink"/>
                <w:rFonts w:eastAsia="Times New Roman"/>
                <w:b/>
                <w:bCs/>
                <w:spacing w:val="-3"/>
                <w:lang w:val="vi"/>
              </w:rPr>
              <w:t>3.1</w:t>
            </w:r>
            <w:r w:rsidRPr="0094162A">
              <w:rPr>
                <w:rFonts w:cstheme="minorBidi"/>
                <w:kern w:val="2"/>
                <w:lang w:eastAsia="ja-JP"/>
                <w14:ligatures w14:val="standardContextual"/>
              </w:rPr>
              <w:tab/>
            </w:r>
            <w:r w:rsidRPr="0094162A">
              <w:rPr>
                <w:rStyle w:val="Hyperlink"/>
                <w:b/>
              </w:rPr>
              <w:t>Khảo</w:t>
            </w:r>
            <w:r w:rsidRPr="0094162A">
              <w:rPr>
                <w:rStyle w:val="Hyperlink"/>
                <w:b/>
                <w:spacing w:val="-4"/>
              </w:rPr>
              <w:t xml:space="preserve"> </w:t>
            </w:r>
            <w:r w:rsidRPr="0094162A">
              <w:rPr>
                <w:rStyle w:val="Hyperlink"/>
                <w:b/>
              </w:rPr>
              <w:t>sát</w:t>
            </w:r>
            <w:r w:rsidRPr="0094162A">
              <w:rPr>
                <w:rStyle w:val="Hyperlink"/>
                <w:b/>
                <w:spacing w:val="-3"/>
              </w:rPr>
              <w:t xml:space="preserve"> </w:t>
            </w:r>
            <w:r w:rsidRPr="0094162A">
              <w:rPr>
                <w:rStyle w:val="Hyperlink"/>
                <w:b/>
              </w:rPr>
              <w:t>hiện</w:t>
            </w:r>
            <w:r w:rsidRPr="0094162A">
              <w:rPr>
                <w:rStyle w:val="Hyperlink"/>
                <w:b/>
                <w:spacing w:val="-2"/>
              </w:rPr>
              <w:t xml:space="preserve"> </w:t>
            </w:r>
            <w:r w:rsidRPr="0094162A">
              <w:rPr>
                <w:rStyle w:val="Hyperlink"/>
                <w:b/>
              </w:rPr>
              <w:t>trạng</w:t>
            </w:r>
            <w:r w:rsidRPr="0094162A">
              <w:rPr>
                <w:rStyle w:val="Hyperlink"/>
                <w:b/>
                <w:spacing w:val="-2"/>
              </w:rPr>
              <w:t xml:space="preserve"> </w:t>
            </w:r>
            <w:r w:rsidRPr="0094162A">
              <w:rPr>
                <w:rStyle w:val="Hyperlink"/>
                <w:b/>
              </w:rPr>
              <w:t>hệ</w:t>
            </w:r>
            <w:r w:rsidRPr="0094162A">
              <w:rPr>
                <w:rStyle w:val="Hyperlink"/>
                <w:b/>
                <w:spacing w:val="-2"/>
              </w:rPr>
              <w:t xml:space="preserve"> thống</w:t>
            </w:r>
            <w:r w:rsidRPr="0094162A">
              <w:rPr>
                <w:webHidden/>
              </w:rPr>
              <w:tab/>
            </w:r>
            <w:r w:rsidRPr="0094162A">
              <w:rPr>
                <w:webHidden/>
              </w:rPr>
              <w:fldChar w:fldCharType="begin"/>
            </w:r>
            <w:r w:rsidRPr="0094162A">
              <w:rPr>
                <w:webHidden/>
              </w:rPr>
              <w:instrText xml:space="preserve"> PAGEREF _Toc186825716 \h </w:instrText>
            </w:r>
            <w:r w:rsidRPr="0094162A">
              <w:rPr>
                <w:webHidden/>
              </w:rPr>
            </w:r>
            <w:r w:rsidRPr="0094162A">
              <w:rPr>
                <w:webHidden/>
              </w:rPr>
              <w:fldChar w:fldCharType="separate"/>
            </w:r>
            <w:r w:rsidRPr="0094162A">
              <w:rPr>
                <w:webHidden/>
              </w:rPr>
              <w:t>11</w:t>
            </w:r>
            <w:r w:rsidRPr="0094162A">
              <w:rPr>
                <w:webHidden/>
              </w:rPr>
              <w:fldChar w:fldCharType="end"/>
            </w:r>
          </w:hyperlink>
        </w:p>
        <w:p w14:paraId="06D25F5F" w14:textId="5B3932A0" w:rsidR="0094162A" w:rsidRPr="0094162A" w:rsidRDefault="0094162A">
          <w:pPr>
            <w:pStyle w:val="TOC3"/>
            <w:tabs>
              <w:tab w:val="left" w:pos="960"/>
              <w:tab w:val="right" w:leader="dot" w:pos="11020"/>
            </w:tabs>
            <w:rPr>
              <w:rFonts w:cstheme="minorBidi"/>
              <w:kern w:val="2"/>
              <w:lang w:eastAsia="ja-JP"/>
              <w14:ligatures w14:val="standardContextual"/>
            </w:rPr>
          </w:pPr>
          <w:hyperlink w:anchor="_Toc186825717" w:history="1">
            <w:r w:rsidRPr="0094162A">
              <w:rPr>
                <w:rStyle w:val="Hyperlink"/>
              </w:rPr>
              <w:t>a.</w:t>
            </w:r>
            <w:r w:rsidRPr="0094162A">
              <w:rPr>
                <w:rFonts w:cstheme="minorBidi"/>
                <w:kern w:val="2"/>
                <w:lang w:eastAsia="ja-JP"/>
                <w14:ligatures w14:val="standardContextual"/>
              </w:rPr>
              <w:tab/>
            </w:r>
            <w:r w:rsidRPr="0094162A">
              <w:rPr>
                <w:rStyle w:val="Hyperlink"/>
              </w:rPr>
              <w:t>Phương pháp quản lý hiện tại</w:t>
            </w:r>
            <w:r w:rsidRPr="0094162A">
              <w:rPr>
                <w:webHidden/>
              </w:rPr>
              <w:tab/>
            </w:r>
            <w:r w:rsidRPr="0094162A">
              <w:rPr>
                <w:webHidden/>
              </w:rPr>
              <w:fldChar w:fldCharType="begin"/>
            </w:r>
            <w:r w:rsidRPr="0094162A">
              <w:rPr>
                <w:webHidden/>
              </w:rPr>
              <w:instrText xml:space="preserve"> PAGEREF _Toc186825717 \h </w:instrText>
            </w:r>
            <w:r w:rsidRPr="0094162A">
              <w:rPr>
                <w:webHidden/>
              </w:rPr>
            </w:r>
            <w:r w:rsidRPr="0094162A">
              <w:rPr>
                <w:webHidden/>
              </w:rPr>
              <w:fldChar w:fldCharType="separate"/>
            </w:r>
            <w:r w:rsidRPr="0094162A">
              <w:rPr>
                <w:webHidden/>
              </w:rPr>
              <w:t>11</w:t>
            </w:r>
            <w:r w:rsidRPr="0094162A">
              <w:rPr>
                <w:webHidden/>
              </w:rPr>
              <w:fldChar w:fldCharType="end"/>
            </w:r>
          </w:hyperlink>
        </w:p>
        <w:p w14:paraId="4FA179F5" w14:textId="3A436859" w:rsidR="0094162A" w:rsidRPr="0094162A" w:rsidRDefault="0094162A">
          <w:pPr>
            <w:pStyle w:val="TOC3"/>
            <w:tabs>
              <w:tab w:val="left" w:pos="960"/>
              <w:tab w:val="right" w:leader="dot" w:pos="11020"/>
            </w:tabs>
            <w:rPr>
              <w:rFonts w:cstheme="minorBidi"/>
              <w:kern w:val="2"/>
              <w:lang w:eastAsia="ja-JP"/>
              <w14:ligatures w14:val="standardContextual"/>
            </w:rPr>
          </w:pPr>
          <w:hyperlink w:anchor="_Toc186825718" w:history="1">
            <w:r w:rsidRPr="0094162A">
              <w:rPr>
                <w:rStyle w:val="Hyperlink"/>
              </w:rPr>
              <w:t>b.</w:t>
            </w:r>
            <w:r w:rsidRPr="0094162A">
              <w:rPr>
                <w:rFonts w:cstheme="minorBidi"/>
                <w:kern w:val="2"/>
                <w:lang w:eastAsia="ja-JP"/>
                <w14:ligatures w14:val="standardContextual"/>
              </w:rPr>
              <w:tab/>
            </w:r>
            <w:r w:rsidRPr="0094162A">
              <w:rPr>
                <w:rStyle w:val="Hyperlink"/>
              </w:rPr>
              <w:t>Khó khăn gặp phải</w:t>
            </w:r>
            <w:r w:rsidRPr="0094162A">
              <w:rPr>
                <w:webHidden/>
              </w:rPr>
              <w:tab/>
            </w:r>
            <w:r w:rsidRPr="0094162A">
              <w:rPr>
                <w:webHidden/>
              </w:rPr>
              <w:fldChar w:fldCharType="begin"/>
            </w:r>
            <w:r w:rsidRPr="0094162A">
              <w:rPr>
                <w:webHidden/>
              </w:rPr>
              <w:instrText xml:space="preserve"> PAGEREF _Toc186825718 \h </w:instrText>
            </w:r>
            <w:r w:rsidRPr="0094162A">
              <w:rPr>
                <w:webHidden/>
              </w:rPr>
            </w:r>
            <w:r w:rsidRPr="0094162A">
              <w:rPr>
                <w:webHidden/>
              </w:rPr>
              <w:fldChar w:fldCharType="separate"/>
            </w:r>
            <w:r w:rsidRPr="0094162A">
              <w:rPr>
                <w:webHidden/>
              </w:rPr>
              <w:t>11</w:t>
            </w:r>
            <w:r w:rsidRPr="0094162A">
              <w:rPr>
                <w:webHidden/>
              </w:rPr>
              <w:fldChar w:fldCharType="end"/>
            </w:r>
          </w:hyperlink>
        </w:p>
        <w:p w14:paraId="00D0798F" w14:textId="1EE0B609" w:rsidR="0094162A" w:rsidRPr="0094162A" w:rsidRDefault="0094162A">
          <w:pPr>
            <w:pStyle w:val="TOC3"/>
            <w:tabs>
              <w:tab w:val="left" w:pos="960"/>
              <w:tab w:val="right" w:leader="dot" w:pos="11020"/>
            </w:tabs>
            <w:rPr>
              <w:rFonts w:cstheme="minorBidi"/>
              <w:kern w:val="2"/>
              <w:lang w:eastAsia="ja-JP"/>
              <w14:ligatures w14:val="standardContextual"/>
            </w:rPr>
          </w:pPr>
          <w:hyperlink w:anchor="_Toc186825719" w:history="1">
            <w:r w:rsidRPr="0094162A">
              <w:rPr>
                <w:rStyle w:val="Hyperlink"/>
              </w:rPr>
              <w:t>c.</w:t>
            </w:r>
            <w:r w:rsidRPr="0094162A">
              <w:rPr>
                <w:rFonts w:cstheme="minorBidi"/>
                <w:kern w:val="2"/>
                <w:lang w:eastAsia="ja-JP"/>
                <w14:ligatures w14:val="standardContextual"/>
              </w:rPr>
              <w:tab/>
            </w:r>
            <w:r w:rsidRPr="0094162A">
              <w:rPr>
                <w:rStyle w:val="Hyperlink"/>
              </w:rPr>
              <w:t>Ảnh hưởng đến hiệu quả quản lý</w:t>
            </w:r>
            <w:r w:rsidRPr="0094162A">
              <w:rPr>
                <w:webHidden/>
              </w:rPr>
              <w:tab/>
            </w:r>
            <w:r w:rsidRPr="0094162A">
              <w:rPr>
                <w:webHidden/>
              </w:rPr>
              <w:fldChar w:fldCharType="begin"/>
            </w:r>
            <w:r w:rsidRPr="0094162A">
              <w:rPr>
                <w:webHidden/>
              </w:rPr>
              <w:instrText xml:space="preserve"> PAGEREF _Toc186825719 \h </w:instrText>
            </w:r>
            <w:r w:rsidRPr="0094162A">
              <w:rPr>
                <w:webHidden/>
              </w:rPr>
            </w:r>
            <w:r w:rsidRPr="0094162A">
              <w:rPr>
                <w:webHidden/>
              </w:rPr>
              <w:fldChar w:fldCharType="separate"/>
            </w:r>
            <w:r w:rsidRPr="0094162A">
              <w:rPr>
                <w:webHidden/>
              </w:rPr>
              <w:t>11</w:t>
            </w:r>
            <w:r w:rsidRPr="0094162A">
              <w:rPr>
                <w:webHidden/>
              </w:rPr>
              <w:fldChar w:fldCharType="end"/>
            </w:r>
          </w:hyperlink>
        </w:p>
        <w:p w14:paraId="58D41659" w14:textId="5B5A1FD6" w:rsidR="0094162A" w:rsidRPr="0094162A" w:rsidRDefault="0094162A">
          <w:pPr>
            <w:pStyle w:val="TOC2"/>
            <w:tabs>
              <w:tab w:val="left" w:pos="960"/>
              <w:tab w:val="right" w:leader="dot" w:pos="11020"/>
            </w:tabs>
            <w:rPr>
              <w:rFonts w:cstheme="minorBidi"/>
              <w:kern w:val="2"/>
              <w:lang w:eastAsia="ja-JP"/>
              <w14:ligatures w14:val="standardContextual"/>
            </w:rPr>
          </w:pPr>
          <w:hyperlink w:anchor="_Toc186825720" w:history="1">
            <w:r w:rsidRPr="0094162A">
              <w:rPr>
                <w:rStyle w:val="Hyperlink"/>
                <w:rFonts w:eastAsia="Times New Roman"/>
                <w:b/>
                <w:bCs/>
                <w:spacing w:val="-3"/>
                <w:lang w:val="vi"/>
              </w:rPr>
              <w:t>3.2</w:t>
            </w:r>
            <w:r w:rsidRPr="0094162A">
              <w:rPr>
                <w:rFonts w:cstheme="minorBidi"/>
                <w:kern w:val="2"/>
                <w:lang w:eastAsia="ja-JP"/>
                <w14:ligatures w14:val="standardContextual"/>
              </w:rPr>
              <w:tab/>
            </w:r>
            <w:r w:rsidRPr="0094162A">
              <w:rPr>
                <w:rStyle w:val="Hyperlink"/>
                <w:b/>
              </w:rPr>
              <w:t>Xác</w:t>
            </w:r>
            <w:r w:rsidRPr="0094162A">
              <w:rPr>
                <w:rStyle w:val="Hyperlink"/>
                <w:b/>
                <w:spacing w:val="-1"/>
              </w:rPr>
              <w:t xml:space="preserve"> </w:t>
            </w:r>
            <w:r w:rsidRPr="0094162A">
              <w:rPr>
                <w:rStyle w:val="Hyperlink"/>
                <w:b/>
              </w:rPr>
              <w:t>định</w:t>
            </w:r>
            <w:r w:rsidRPr="0094162A">
              <w:rPr>
                <w:rStyle w:val="Hyperlink"/>
                <w:b/>
                <w:spacing w:val="-2"/>
              </w:rPr>
              <w:t xml:space="preserve"> </w:t>
            </w:r>
            <w:r w:rsidRPr="0094162A">
              <w:rPr>
                <w:rStyle w:val="Hyperlink"/>
                <w:b/>
              </w:rPr>
              <w:t>các</w:t>
            </w:r>
            <w:r w:rsidRPr="0094162A">
              <w:rPr>
                <w:rStyle w:val="Hyperlink"/>
                <w:b/>
                <w:spacing w:val="-3"/>
              </w:rPr>
              <w:t xml:space="preserve"> </w:t>
            </w:r>
            <w:r w:rsidRPr="0094162A">
              <w:rPr>
                <w:rStyle w:val="Hyperlink"/>
                <w:b/>
              </w:rPr>
              <w:t>chức</w:t>
            </w:r>
            <w:r w:rsidRPr="0094162A">
              <w:rPr>
                <w:rStyle w:val="Hyperlink"/>
                <w:b/>
                <w:spacing w:val="-2"/>
              </w:rPr>
              <w:t xml:space="preserve"> </w:t>
            </w:r>
            <w:r w:rsidRPr="0094162A">
              <w:rPr>
                <w:rStyle w:val="Hyperlink"/>
                <w:b/>
              </w:rPr>
              <w:t>năng của</w:t>
            </w:r>
            <w:r w:rsidRPr="0094162A">
              <w:rPr>
                <w:rStyle w:val="Hyperlink"/>
                <w:b/>
                <w:spacing w:val="-4"/>
              </w:rPr>
              <w:t xml:space="preserve"> </w:t>
            </w:r>
            <w:r w:rsidRPr="0094162A">
              <w:rPr>
                <w:rStyle w:val="Hyperlink"/>
                <w:b/>
              </w:rPr>
              <w:t xml:space="preserve">hệ </w:t>
            </w:r>
            <w:r w:rsidRPr="0094162A">
              <w:rPr>
                <w:rStyle w:val="Hyperlink"/>
                <w:b/>
                <w:spacing w:val="-2"/>
              </w:rPr>
              <w:t>thống</w:t>
            </w:r>
            <w:r w:rsidRPr="0094162A">
              <w:rPr>
                <w:webHidden/>
              </w:rPr>
              <w:tab/>
            </w:r>
            <w:r w:rsidRPr="0094162A">
              <w:rPr>
                <w:webHidden/>
              </w:rPr>
              <w:fldChar w:fldCharType="begin"/>
            </w:r>
            <w:r w:rsidRPr="0094162A">
              <w:rPr>
                <w:webHidden/>
              </w:rPr>
              <w:instrText xml:space="preserve"> PAGEREF _Toc186825720 \h </w:instrText>
            </w:r>
            <w:r w:rsidRPr="0094162A">
              <w:rPr>
                <w:webHidden/>
              </w:rPr>
            </w:r>
            <w:r w:rsidRPr="0094162A">
              <w:rPr>
                <w:webHidden/>
              </w:rPr>
              <w:fldChar w:fldCharType="separate"/>
            </w:r>
            <w:r w:rsidRPr="0094162A">
              <w:rPr>
                <w:webHidden/>
              </w:rPr>
              <w:t>11</w:t>
            </w:r>
            <w:r w:rsidRPr="0094162A">
              <w:rPr>
                <w:webHidden/>
              </w:rPr>
              <w:fldChar w:fldCharType="end"/>
            </w:r>
          </w:hyperlink>
        </w:p>
        <w:p w14:paraId="5B6A4566" w14:textId="77A435B7" w:rsidR="0094162A" w:rsidRPr="0094162A" w:rsidRDefault="0094162A">
          <w:pPr>
            <w:pStyle w:val="TOC3"/>
            <w:tabs>
              <w:tab w:val="left" w:pos="960"/>
              <w:tab w:val="right" w:leader="dot" w:pos="11020"/>
            </w:tabs>
            <w:rPr>
              <w:rFonts w:cstheme="minorBidi"/>
              <w:kern w:val="2"/>
              <w:lang w:eastAsia="ja-JP"/>
              <w14:ligatures w14:val="standardContextual"/>
            </w:rPr>
          </w:pPr>
          <w:hyperlink w:anchor="_Toc186825721" w:history="1">
            <w:r w:rsidRPr="0094162A">
              <w:rPr>
                <w:rStyle w:val="Hyperlink"/>
              </w:rPr>
              <w:t>a.</w:t>
            </w:r>
            <w:r w:rsidRPr="0094162A">
              <w:rPr>
                <w:rFonts w:cstheme="minorBidi"/>
                <w:kern w:val="2"/>
                <w:lang w:eastAsia="ja-JP"/>
                <w14:ligatures w14:val="standardContextual"/>
              </w:rPr>
              <w:tab/>
            </w:r>
            <w:r w:rsidRPr="0094162A">
              <w:rPr>
                <w:rStyle w:val="Hyperlink"/>
              </w:rPr>
              <w:t>Quản lý thông tin bệnh nhân</w:t>
            </w:r>
            <w:r w:rsidRPr="0094162A">
              <w:rPr>
                <w:webHidden/>
              </w:rPr>
              <w:tab/>
            </w:r>
            <w:r w:rsidRPr="0094162A">
              <w:rPr>
                <w:webHidden/>
              </w:rPr>
              <w:fldChar w:fldCharType="begin"/>
            </w:r>
            <w:r w:rsidRPr="0094162A">
              <w:rPr>
                <w:webHidden/>
              </w:rPr>
              <w:instrText xml:space="preserve"> PAGEREF _Toc186825721 \h </w:instrText>
            </w:r>
            <w:r w:rsidRPr="0094162A">
              <w:rPr>
                <w:webHidden/>
              </w:rPr>
            </w:r>
            <w:r w:rsidRPr="0094162A">
              <w:rPr>
                <w:webHidden/>
              </w:rPr>
              <w:fldChar w:fldCharType="separate"/>
            </w:r>
            <w:r w:rsidRPr="0094162A">
              <w:rPr>
                <w:webHidden/>
              </w:rPr>
              <w:t>11</w:t>
            </w:r>
            <w:r w:rsidRPr="0094162A">
              <w:rPr>
                <w:webHidden/>
              </w:rPr>
              <w:fldChar w:fldCharType="end"/>
            </w:r>
          </w:hyperlink>
        </w:p>
        <w:p w14:paraId="16F54308" w14:textId="763DD144" w:rsidR="0094162A" w:rsidRPr="0094162A" w:rsidRDefault="0094162A">
          <w:pPr>
            <w:pStyle w:val="TOC3"/>
            <w:tabs>
              <w:tab w:val="left" w:pos="960"/>
              <w:tab w:val="right" w:leader="dot" w:pos="11020"/>
            </w:tabs>
            <w:rPr>
              <w:rFonts w:cstheme="minorBidi"/>
              <w:kern w:val="2"/>
              <w:lang w:eastAsia="ja-JP"/>
              <w14:ligatures w14:val="standardContextual"/>
            </w:rPr>
          </w:pPr>
          <w:hyperlink w:anchor="_Toc186825722" w:history="1">
            <w:r w:rsidRPr="0094162A">
              <w:rPr>
                <w:rStyle w:val="Hyperlink"/>
              </w:rPr>
              <w:t>b.</w:t>
            </w:r>
            <w:r w:rsidRPr="0094162A">
              <w:rPr>
                <w:rFonts w:cstheme="minorBidi"/>
                <w:kern w:val="2"/>
                <w:lang w:eastAsia="ja-JP"/>
                <w14:ligatures w14:val="standardContextual"/>
              </w:rPr>
              <w:tab/>
            </w:r>
            <w:r w:rsidRPr="0094162A">
              <w:rPr>
                <w:rStyle w:val="Hyperlink"/>
              </w:rPr>
              <w:t>Quản lý bác sĩ</w:t>
            </w:r>
            <w:r w:rsidRPr="0094162A">
              <w:rPr>
                <w:webHidden/>
              </w:rPr>
              <w:tab/>
            </w:r>
            <w:r w:rsidRPr="0094162A">
              <w:rPr>
                <w:webHidden/>
              </w:rPr>
              <w:fldChar w:fldCharType="begin"/>
            </w:r>
            <w:r w:rsidRPr="0094162A">
              <w:rPr>
                <w:webHidden/>
              </w:rPr>
              <w:instrText xml:space="preserve"> PAGEREF _Toc186825722 \h </w:instrText>
            </w:r>
            <w:r w:rsidRPr="0094162A">
              <w:rPr>
                <w:webHidden/>
              </w:rPr>
            </w:r>
            <w:r w:rsidRPr="0094162A">
              <w:rPr>
                <w:webHidden/>
              </w:rPr>
              <w:fldChar w:fldCharType="separate"/>
            </w:r>
            <w:r w:rsidRPr="0094162A">
              <w:rPr>
                <w:webHidden/>
              </w:rPr>
              <w:t>11</w:t>
            </w:r>
            <w:r w:rsidRPr="0094162A">
              <w:rPr>
                <w:webHidden/>
              </w:rPr>
              <w:fldChar w:fldCharType="end"/>
            </w:r>
          </w:hyperlink>
        </w:p>
        <w:p w14:paraId="5A194FBD" w14:textId="32C3E270" w:rsidR="0094162A" w:rsidRPr="0094162A" w:rsidRDefault="0094162A">
          <w:pPr>
            <w:pStyle w:val="TOC3"/>
            <w:tabs>
              <w:tab w:val="left" w:pos="960"/>
              <w:tab w:val="right" w:leader="dot" w:pos="11020"/>
            </w:tabs>
            <w:rPr>
              <w:rFonts w:cstheme="minorBidi"/>
              <w:kern w:val="2"/>
              <w:lang w:eastAsia="ja-JP"/>
              <w14:ligatures w14:val="standardContextual"/>
            </w:rPr>
          </w:pPr>
          <w:hyperlink w:anchor="_Toc186825723" w:history="1">
            <w:r w:rsidRPr="0094162A">
              <w:rPr>
                <w:rStyle w:val="Hyperlink"/>
              </w:rPr>
              <w:t>c.</w:t>
            </w:r>
            <w:r w:rsidRPr="0094162A">
              <w:rPr>
                <w:rFonts w:cstheme="minorBidi"/>
                <w:kern w:val="2"/>
                <w:lang w:eastAsia="ja-JP"/>
                <w14:ligatures w14:val="standardContextual"/>
              </w:rPr>
              <w:tab/>
            </w:r>
            <w:r w:rsidRPr="0094162A">
              <w:rPr>
                <w:rStyle w:val="Hyperlink"/>
              </w:rPr>
              <w:t>Quản lý lịch khám</w:t>
            </w:r>
            <w:r w:rsidRPr="0094162A">
              <w:rPr>
                <w:webHidden/>
              </w:rPr>
              <w:tab/>
            </w:r>
            <w:r w:rsidRPr="0094162A">
              <w:rPr>
                <w:webHidden/>
              </w:rPr>
              <w:fldChar w:fldCharType="begin"/>
            </w:r>
            <w:r w:rsidRPr="0094162A">
              <w:rPr>
                <w:webHidden/>
              </w:rPr>
              <w:instrText xml:space="preserve"> PAGEREF _Toc186825723 \h </w:instrText>
            </w:r>
            <w:r w:rsidRPr="0094162A">
              <w:rPr>
                <w:webHidden/>
              </w:rPr>
            </w:r>
            <w:r w:rsidRPr="0094162A">
              <w:rPr>
                <w:webHidden/>
              </w:rPr>
              <w:fldChar w:fldCharType="separate"/>
            </w:r>
            <w:r w:rsidRPr="0094162A">
              <w:rPr>
                <w:webHidden/>
              </w:rPr>
              <w:t>11</w:t>
            </w:r>
            <w:r w:rsidRPr="0094162A">
              <w:rPr>
                <w:webHidden/>
              </w:rPr>
              <w:fldChar w:fldCharType="end"/>
            </w:r>
          </w:hyperlink>
        </w:p>
        <w:p w14:paraId="1814EA97" w14:textId="140A4E36" w:rsidR="0094162A" w:rsidRPr="0094162A" w:rsidRDefault="0094162A">
          <w:pPr>
            <w:pStyle w:val="TOC3"/>
            <w:tabs>
              <w:tab w:val="left" w:pos="960"/>
              <w:tab w:val="right" w:leader="dot" w:pos="11020"/>
            </w:tabs>
            <w:rPr>
              <w:rFonts w:cstheme="minorBidi"/>
              <w:kern w:val="2"/>
              <w:lang w:eastAsia="ja-JP"/>
              <w14:ligatures w14:val="standardContextual"/>
            </w:rPr>
          </w:pPr>
          <w:hyperlink w:anchor="_Toc186825724" w:history="1">
            <w:r w:rsidRPr="0094162A">
              <w:rPr>
                <w:rStyle w:val="Hyperlink"/>
              </w:rPr>
              <w:t>d.</w:t>
            </w:r>
            <w:r w:rsidRPr="0094162A">
              <w:rPr>
                <w:rFonts w:cstheme="minorBidi"/>
                <w:kern w:val="2"/>
                <w:lang w:eastAsia="ja-JP"/>
                <w14:ligatures w14:val="standardContextual"/>
              </w:rPr>
              <w:tab/>
            </w:r>
            <w:r w:rsidRPr="0094162A">
              <w:rPr>
                <w:rStyle w:val="Hyperlink"/>
              </w:rPr>
              <w:t>Quản lý hồ sơ bệnh án</w:t>
            </w:r>
            <w:r w:rsidRPr="0094162A">
              <w:rPr>
                <w:webHidden/>
              </w:rPr>
              <w:tab/>
            </w:r>
            <w:r w:rsidRPr="0094162A">
              <w:rPr>
                <w:webHidden/>
              </w:rPr>
              <w:fldChar w:fldCharType="begin"/>
            </w:r>
            <w:r w:rsidRPr="0094162A">
              <w:rPr>
                <w:webHidden/>
              </w:rPr>
              <w:instrText xml:space="preserve"> PAGEREF _Toc186825724 \h </w:instrText>
            </w:r>
            <w:r w:rsidRPr="0094162A">
              <w:rPr>
                <w:webHidden/>
              </w:rPr>
            </w:r>
            <w:r w:rsidRPr="0094162A">
              <w:rPr>
                <w:webHidden/>
              </w:rPr>
              <w:fldChar w:fldCharType="separate"/>
            </w:r>
            <w:r w:rsidRPr="0094162A">
              <w:rPr>
                <w:webHidden/>
              </w:rPr>
              <w:t>11</w:t>
            </w:r>
            <w:r w:rsidRPr="0094162A">
              <w:rPr>
                <w:webHidden/>
              </w:rPr>
              <w:fldChar w:fldCharType="end"/>
            </w:r>
          </w:hyperlink>
        </w:p>
        <w:p w14:paraId="75787007" w14:textId="54A36F47" w:rsidR="0094162A" w:rsidRPr="0094162A" w:rsidRDefault="0094162A">
          <w:pPr>
            <w:pStyle w:val="TOC3"/>
            <w:tabs>
              <w:tab w:val="left" w:pos="960"/>
              <w:tab w:val="right" w:leader="dot" w:pos="11020"/>
            </w:tabs>
            <w:rPr>
              <w:rFonts w:cstheme="minorBidi"/>
              <w:kern w:val="2"/>
              <w:lang w:eastAsia="ja-JP"/>
              <w14:ligatures w14:val="standardContextual"/>
            </w:rPr>
          </w:pPr>
          <w:hyperlink w:anchor="_Toc186825725" w:history="1">
            <w:r w:rsidRPr="0094162A">
              <w:rPr>
                <w:rStyle w:val="Hyperlink"/>
              </w:rPr>
              <w:t>e.</w:t>
            </w:r>
            <w:r w:rsidRPr="0094162A">
              <w:rPr>
                <w:rFonts w:cstheme="minorBidi"/>
                <w:kern w:val="2"/>
                <w:lang w:eastAsia="ja-JP"/>
                <w14:ligatures w14:val="standardContextual"/>
              </w:rPr>
              <w:tab/>
            </w:r>
            <w:r w:rsidRPr="0094162A">
              <w:rPr>
                <w:rStyle w:val="Hyperlink"/>
              </w:rPr>
              <w:t>Quản lý thuốc men</w:t>
            </w:r>
            <w:r w:rsidRPr="0094162A">
              <w:rPr>
                <w:webHidden/>
              </w:rPr>
              <w:tab/>
            </w:r>
            <w:r w:rsidRPr="0094162A">
              <w:rPr>
                <w:webHidden/>
              </w:rPr>
              <w:fldChar w:fldCharType="begin"/>
            </w:r>
            <w:r w:rsidRPr="0094162A">
              <w:rPr>
                <w:webHidden/>
              </w:rPr>
              <w:instrText xml:space="preserve"> PAGEREF _Toc186825725 \h </w:instrText>
            </w:r>
            <w:r w:rsidRPr="0094162A">
              <w:rPr>
                <w:webHidden/>
              </w:rPr>
            </w:r>
            <w:r w:rsidRPr="0094162A">
              <w:rPr>
                <w:webHidden/>
              </w:rPr>
              <w:fldChar w:fldCharType="separate"/>
            </w:r>
            <w:r w:rsidRPr="0094162A">
              <w:rPr>
                <w:webHidden/>
              </w:rPr>
              <w:t>11</w:t>
            </w:r>
            <w:r w:rsidRPr="0094162A">
              <w:rPr>
                <w:webHidden/>
              </w:rPr>
              <w:fldChar w:fldCharType="end"/>
            </w:r>
          </w:hyperlink>
        </w:p>
        <w:p w14:paraId="286EC032" w14:textId="397B89D6" w:rsidR="0094162A" w:rsidRPr="0094162A" w:rsidRDefault="0094162A">
          <w:pPr>
            <w:pStyle w:val="TOC3"/>
            <w:tabs>
              <w:tab w:val="left" w:pos="960"/>
              <w:tab w:val="right" w:leader="dot" w:pos="11020"/>
            </w:tabs>
            <w:rPr>
              <w:rFonts w:cstheme="minorBidi"/>
              <w:kern w:val="2"/>
              <w:lang w:eastAsia="ja-JP"/>
              <w14:ligatures w14:val="standardContextual"/>
            </w:rPr>
          </w:pPr>
          <w:hyperlink w:anchor="_Toc186825726" w:history="1">
            <w:r w:rsidRPr="0094162A">
              <w:rPr>
                <w:rStyle w:val="Hyperlink"/>
              </w:rPr>
              <w:t>f.</w:t>
            </w:r>
            <w:r w:rsidRPr="0094162A">
              <w:rPr>
                <w:rFonts w:cstheme="minorBidi"/>
                <w:kern w:val="2"/>
                <w:lang w:eastAsia="ja-JP"/>
                <w14:ligatures w14:val="standardContextual"/>
              </w:rPr>
              <w:tab/>
            </w:r>
            <w:r w:rsidRPr="0094162A">
              <w:rPr>
                <w:rStyle w:val="Hyperlink"/>
              </w:rPr>
              <w:t>Quản lý doanh thu</w:t>
            </w:r>
            <w:r w:rsidRPr="0094162A">
              <w:rPr>
                <w:webHidden/>
              </w:rPr>
              <w:tab/>
            </w:r>
            <w:r w:rsidRPr="0094162A">
              <w:rPr>
                <w:webHidden/>
              </w:rPr>
              <w:fldChar w:fldCharType="begin"/>
            </w:r>
            <w:r w:rsidRPr="0094162A">
              <w:rPr>
                <w:webHidden/>
              </w:rPr>
              <w:instrText xml:space="preserve"> PAGEREF _Toc186825726 \h </w:instrText>
            </w:r>
            <w:r w:rsidRPr="0094162A">
              <w:rPr>
                <w:webHidden/>
              </w:rPr>
            </w:r>
            <w:r w:rsidRPr="0094162A">
              <w:rPr>
                <w:webHidden/>
              </w:rPr>
              <w:fldChar w:fldCharType="separate"/>
            </w:r>
            <w:r w:rsidRPr="0094162A">
              <w:rPr>
                <w:webHidden/>
              </w:rPr>
              <w:t>11</w:t>
            </w:r>
            <w:r w:rsidRPr="0094162A">
              <w:rPr>
                <w:webHidden/>
              </w:rPr>
              <w:fldChar w:fldCharType="end"/>
            </w:r>
          </w:hyperlink>
        </w:p>
        <w:p w14:paraId="3BCFF72F" w14:textId="1064F8A7" w:rsidR="0094162A" w:rsidRPr="0094162A" w:rsidRDefault="0094162A">
          <w:pPr>
            <w:pStyle w:val="TOC3"/>
            <w:tabs>
              <w:tab w:val="left" w:pos="960"/>
              <w:tab w:val="right" w:leader="dot" w:pos="11020"/>
            </w:tabs>
            <w:rPr>
              <w:rFonts w:cstheme="minorBidi"/>
              <w:kern w:val="2"/>
              <w:lang w:eastAsia="ja-JP"/>
              <w14:ligatures w14:val="standardContextual"/>
            </w:rPr>
          </w:pPr>
          <w:hyperlink w:anchor="_Toc186825727" w:history="1">
            <w:r w:rsidRPr="0094162A">
              <w:rPr>
                <w:rStyle w:val="Hyperlink"/>
              </w:rPr>
              <w:t>g.</w:t>
            </w:r>
            <w:r w:rsidRPr="0094162A">
              <w:rPr>
                <w:rFonts w:cstheme="minorBidi"/>
                <w:kern w:val="2"/>
                <w:lang w:eastAsia="ja-JP"/>
                <w14:ligatures w14:val="standardContextual"/>
              </w:rPr>
              <w:tab/>
            </w:r>
            <w:r w:rsidRPr="0094162A">
              <w:rPr>
                <w:rStyle w:val="Hyperlink"/>
              </w:rPr>
              <w:t>Phân quyền truy cập</w:t>
            </w:r>
            <w:r w:rsidRPr="0094162A">
              <w:rPr>
                <w:webHidden/>
              </w:rPr>
              <w:tab/>
            </w:r>
            <w:r w:rsidRPr="0094162A">
              <w:rPr>
                <w:webHidden/>
              </w:rPr>
              <w:fldChar w:fldCharType="begin"/>
            </w:r>
            <w:r w:rsidRPr="0094162A">
              <w:rPr>
                <w:webHidden/>
              </w:rPr>
              <w:instrText xml:space="preserve"> PAGEREF _Toc186825727 \h </w:instrText>
            </w:r>
            <w:r w:rsidRPr="0094162A">
              <w:rPr>
                <w:webHidden/>
              </w:rPr>
            </w:r>
            <w:r w:rsidRPr="0094162A">
              <w:rPr>
                <w:webHidden/>
              </w:rPr>
              <w:fldChar w:fldCharType="separate"/>
            </w:r>
            <w:r w:rsidRPr="0094162A">
              <w:rPr>
                <w:webHidden/>
              </w:rPr>
              <w:t>11</w:t>
            </w:r>
            <w:r w:rsidRPr="0094162A">
              <w:rPr>
                <w:webHidden/>
              </w:rPr>
              <w:fldChar w:fldCharType="end"/>
            </w:r>
          </w:hyperlink>
        </w:p>
        <w:p w14:paraId="344AA8AE" w14:textId="6487D4C8" w:rsidR="0094162A" w:rsidRPr="0094162A" w:rsidRDefault="0094162A">
          <w:pPr>
            <w:pStyle w:val="TOC3"/>
            <w:tabs>
              <w:tab w:val="left" w:pos="960"/>
              <w:tab w:val="right" w:leader="dot" w:pos="11020"/>
            </w:tabs>
            <w:rPr>
              <w:rFonts w:cstheme="minorBidi"/>
              <w:kern w:val="2"/>
              <w:lang w:eastAsia="ja-JP"/>
              <w14:ligatures w14:val="standardContextual"/>
            </w:rPr>
          </w:pPr>
          <w:hyperlink w:anchor="_Toc186825728" w:history="1">
            <w:r w:rsidRPr="0094162A">
              <w:rPr>
                <w:rStyle w:val="Hyperlink"/>
              </w:rPr>
              <w:t>h.</w:t>
            </w:r>
            <w:r w:rsidRPr="0094162A">
              <w:rPr>
                <w:rFonts w:cstheme="minorBidi"/>
                <w:kern w:val="2"/>
                <w:lang w:eastAsia="ja-JP"/>
                <w14:ligatures w14:val="standardContextual"/>
              </w:rPr>
              <w:tab/>
            </w:r>
            <w:r w:rsidRPr="0094162A">
              <w:rPr>
                <w:rStyle w:val="Hyperlink"/>
              </w:rPr>
              <w:t>Các chức năng khác</w:t>
            </w:r>
            <w:r w:rsidRPr="0094162A">
              <w:rPr>
                <w:webHidden/>
              </w:rPr>
              <w:tab/>
            </w:r>
            <w:r w:rsidRPr="0094162A">
              <w:rPr>
                <w:webHidden/>
              </w:rPr>
              <w:fldChar w:fldCharType="begin"/>
            </w:r>
            <w:r w:rsidRPr="0094162A">
              <w:rPr>
                <w:webHidden/>
              </w:rPr>
              <w:instrText xml:space="preserve"> PAGEREF _Toc186825728 \h </w:instrText>
            </w:r>
            <w:r w:rsidRPr="0094162A">
              <w:rPr>
                <w:webHidden/>
              </w:rPr>
            </w:r>
            <w:r w:rsidRPr="0094162A">
              <w:rPr>
                <w:webHidden/>
              </w:rPr>
              <w:fldChar w:fldCharType="separate"/>
            </w:r>
            <w:r w:rsidRPr="0094162A">
              <w:rPr>
                <w:webHidden/>
              </w:rPr>
              <w:t>11</w:t>
            </w:r>
            <w:r w:rsidRPr="0094162A">
              <w:rPr>
                <w:webHidden/>
              </w:rPr>
              <w:fldChar w:fldCharType="end"/>
            </w:r>
          </w:hyperlink>
        </w:p>
        <w:p w14:paraId="2F35F68D" w14:textId="4AB43BD9" w:rsidR="0094162A" w:rsidRPr="0094162A" w:rsidRDefault="0094162A">
          <w:pPr>
            <w:pStyle w:val="TOC2"/>
            <w:tabs>
              <w:tab w:val="left" w:pos="960"/>
              <w:tab w:val="right" w:leader="dot" w:pos="11020"/>
            </w:tabs>
            <w:rPr>
              <w:rFonts w:cstheme="minorBidi"/>
              <w:kern w:val="2"/>
              <w:lang w:eastAsia="ja-JP"/>
              <w14:ligatures w14:val="standardContextual"/>
            </w:rPr>
          </w:pPr>
          <w:hyperlink w:anchor="_Toc186825729" w:history="1">
            <w:r w:rsidRPr="0094162A">
              <w:rPr>
                <w:rStyle w:val="Hyperlink"/>
                <w:b/>
              </w:rPr>
              <w:t>3.2</w:t>
            </w:r>
            <w:r w:rsidRPr="0094162A">
              <w:rPr>
                <w:rFonts w:cstheme="minorBidi"/>
                <w:kern w:val="2"/>
                <w:lang w:eastAsia="ja-JP"/>
                <w14:ligatures w14:val="standardContextual"/>
              </w:rPr>
              <w:tab/>
            </w:r>
            <w:r w:rsidRPr="0094162A">
              <w:rPr>
                <w:rStyle w:val="Hyperlink"/>
                <w:b/>
              </w:rPr>
              <w:t>Thiết</w:t>
            </w:r>
            <w:r w:rsidRPr="0094162A">
              <w:rPr>
                <w:rStyle w:val="Hyperlink"/>
                <w:b/>
                <w:spacing w:val="-4"/>
              </w:rPr>
              <w:t xml:space="preserve"> </w:t>
            </w:r>
            <w:r w:rsidRPr="0094162A">
              <w:rPr>
                <w:rStyle w:val="Hyperlink"/>
                <w:b/>
              </w:rPr>
              <w:t xml:space="preserve">kế </w:t>
            </w:r>
            <w:r w:rsidRPr="0094162A">
              <w:rPr>
                <w:rStyle w:val="Hyperlink"/>
                <w:b/>
                <w:spacing w:val="-4"/>
              </w:rPr>
              <w:t>CSDL</w:t>
            </w:r>
            <w:r w:rsidRPr="0094162A">
              <w:rPr>
                <w:webHidden/>
              </w:rPr>
              <w:tab/>
            </w:r>
            <w:r w:rsidRPr="0094162A">
              <w:rPr>
                <w:webHidden/>
              </w:rPr>
              <w:fldChar w:fldCharType="begin"/>
            </w:r>
            <w:r w:rsidRPr="0094162A">
              <w:rPr>
                <w:webHidden/>
              </w:rPr>
              <w:instrText xml:space="preserve"> PAGEREF _Toc186825729 \h </w:instrText>
            </w:r>
            <w:r w:rsidRPr="0094162A">
              <w:rPr>
                <w:webHidden/>
              </w:rPr>
            </w:r>
            <w:r w:rsidRPr="0094162A">
              <w:rPr>
                <w:webHidden/>
              </w:rPr>
              <w:fldChar w:fldCharType="separate"/>
            </w:r>
            <w:r w:rsidRPr="0094162A">
              <w:rPr>
                <w:webHidden/>
              </w:rPr>
              <w:t>12</w:t>
            </w:r>
            <w:r w:rsidRPr="0094162A">
              <w:rPr>
                <w:webHidden/>
              </w:rPr>
              <w:fldChar w:fldCharType="end"/>
            </w:r>
          </w:hyperlink>
        </w:p>
        <w:p w14:paraId="444042CF" w14:textId="0612E336" w:rsidR="0094162A" w:rsidRPr="0094162A" w:rsidRDefault="0094162A">
          <w:pPr>
            <w:pStyle w:val="TOC3"/>
            <w:tabs>
              <w:tab w:val="left" w:pos="960"/>
              <w:tab w:val="right" w:leader="dot" w:pos="11020"/>
            </w:tabs>
            <w:rPr>
              <w:rFonts w:cstheme="minorBidi"/>
              <w:kern w:val="2"/>
              <w:lang w:eastAsia="ja-JP"/>
              <w14:ligatures w14:val="standardContextual"/>
            </w:rPr>
          </w:pPr>
          <w:hyperlink w:anchor="_Toc186825730" w:history="1">
            <w:r w:rsidRPr="0094162A">
              <w:rPr>
                <w:rStyle w:val="Hyperlink"/>
              </w:rPr>
              <w:t>a.</w:t>
            </w:r>
            <w:r w:rsidRPr="0094162A">
              <w:rPr>
                <w:rFonts w:cstheme="minorBidi"/>
                <w:kern w:val="2"/>
                <w:lang w:eastAsia="ja-JP"/>
                <w14:ligatures w14:val="standardContextual"/>
              </w:rPr>
              <w:tab/>
            </w:r>
            <w:r w:rsidRPr="0094162A">
              <w:rPr>
                <w:rStyle w:val="Hyperlink"/>
              </w:rPr>
              <w:t>Database Diagram</w:t>
            </w:r>
            <w:r w:rsidRPr="0094162A">
              <w:rPr>
                <w:webHidden/>
              </w:rPr>
              <w:tab/>
            </w:r>
            <w:r w:rsidRPr="0094162A">
              <w:rPr>
                <w:webHidden/>
              </w:rPr>
              <w:fldChar w:fldCharType="begin"/>
            </w:r>
            <w:r w:rsidRPr="0094162A">
              <w:rPr>
                <w:webHidden/>
              </w:rPr>
              <w:instrText xml:space="preserve"> PAGEREF _Toc186825730 \h </w:instrText>
            </w:r>
            <w:r w:rsidRPr="0094162A">
              <w:rPr>
                <w:webHidden/>
              </w:rPr>
            </w:r>
            <w:r w:rsidRPr="0094162A">
              <w:rPr>
                <w:webHidden/>
              </w:rPr>
              <w:fldChar w:fldCharType="separate"/>
            </w:r>
            <w:r w:rsidRPr="0094162A">
              <w:rPr>
                <w:webHidden/>
              </w:rPr>
              <w:t>13</w:t>
            </w:r>
            <w:r w:rsidRPr="0094162A">
              <w:rPr>
                <w:webHidden/>
              </w:rPr>
              <w:fldChar w:fldCharType="end"/>
            </w:r>
          </w:hyperlink>
        </w:p>
        <w:p w14:paraId="704FD2E4" w14:textId="6134B566" w:rsidR="0094162A" w:rsidRPr="0094162A" w:rsidRDefault="0094162A">
          <w:pPr>
            <w:pStyle w:val="TOC3"/>
            <w:tabs>
              <w:tab w:val="left" w:pos="960"/>
              <w:tab w:val="right" w:leader="dot" w:pos="11020"/>
            </w:tabs>
            <w:rPr>
              <w:rFonts w:cstheme="minorBidi"/>
              <w:kern w:val="2"/>
              <w:lang w:eastAsia="ja-JP"/>
              <w14:ligatures w14:val="standardContextual"/>
            </w:rPr>
          </w:pPr>
          <w:hyperlink w:anchor="_Toc186825731" w:history="1">
            <w:r w:rsidRPr="0094162A">
              <w:rPr>
                <w:rStyle w:val="Hyperlink"/>
                <w:spacing w:val="-2"/>
              </w:rPr>
              <w:t>b.</w:t>
            </w:r>
            <w:r w:rsidRPr="0094162A">
              <w:rPr>
                <w:rFonts w:cstheme="minorBidi"/>
                <w:kern w:val="2"/>
                <w:lang w:eastAsia="ja-JP"/>
                <w14:ligatures w14:val="standardContextual"/>
              </w:rPr>
              <w:tab/>
            </w:r>
            <w:r w:rsidRPr="0094162A">
              <w:rPr>
                <w:rStyle w:val="Hyperlink"/>
              </w:rPr>
              <w:t>Dữ</w:t>
            </w:r>
            <w:r w:rsidRPr="0094162A">
              <w:rPr>
                <w:rStyle w:val="Hyperlink"/>
                <w:spacing w:val="-7"/>
              </w:rPr>
              <w:t xml:space="preserve"> </w:t>
            </w:r>
            <w:r w:rsidRPr="0094162A">
              <w:rPr>
                <w:rStyle w:val="Hyperlink"/>
              </w:rPr>
              <w:t>liệu</w:t>
            </w:r>
            <w:r w:rsidRPr="0094162A">
              <w:rPr>
                <w:rStyle w:val="Hyperlink"/>
                <w:spacing w:val="-2"/>
              </w:rPr>
              <w:t xml:space="preserve"> </w:t>
            </w:r>
            <w:r w:rsidRPr="0094162A">
              <w:rPr>
                <w:rStyle w:val="Hyperlink"/>
              </w:rPr>
              <w:t>mẫu</w:t>
            </w:r>
            <w:r w:rsidRPr="0094162A">
              <w:rPr>
                <w:rStyle w:val="Hyperlink"/>
                <w:spacing w:val="-2"/>
              </w:rPr>
              <w:t xml:space="preserve"> </w:t>
            </w:r>
            <w:r w:rsidRPr="0094162A">
              <w:rPr>
                <w:rStyle w:val="Hyperlink"/>
              </w:rPr>
              <w:t>(Cho</w:t>
            </w:r>
            <w:r w:rsidRPr="0094162A">
              <w:rPr>
                <w:rStyle w:val="Hyperlink"/>
                <w:spacing w:val="-2"/>
              </w:rPr>
              <w:t xml:space="preserve"> </w:t>
            </w:r>
            <w:r w:rsidRPr="0094162A">
              <w:rPr>
                <w:rStyle w:val="Hyperlink"/>
              </w:rPr>
              <w:t>các</w:t>
            </w:r>
            <w:r w:rsidRPr="0094162A">
              <w:rPr>
                <w:rStyle w:val="Hyperlink"/>
                <w:spacing w:val="-1"/>
              </w:rPr>
              <w:t xml:space="preserve"> </w:t>
            </w:r>
            <w:r w:rsidRPr="0094162A">
              <w:rPr>
                <w:rStyle w:val="Hyperlink"/>
                <w:spacing w:val="-2"/>
              </w:rPr>
              <w:t>bảng)</w:t>
            </w:r>
            <w:r w:rsidRPr="0094162A">
              <w:rPr>
                <w:webHidden/>
              </w:rPr>
              <w:tab/>
            </w:r>
            <w:r w:rsidRPr="0094162A">
              <w:rPr>
                <w:webHidden/>
              </w:rPr>
              <w:fldChar w:fldCharType="begin"/>
            </w:r>
            <w:r w:rsidRPr="0094162A">
              <w:rPr>
                <w:webHidden/>
              </w:rPr>
              <w:instrText xml:space="preserve"> PAGEREF _Toc186825731 \h </w:instrText>
            </w:r>
            <w:r w:rsidRPr="0094162A">
              <w:rPr>
                <w:webHidden/>
              </w:rPr>
            </w:r>
            <w:r w:rsidRPr="0094162A">
              <w:rPr>
                <w:webHidden/>
              </w:rPr>
              <w:fldChar w:fldCharType="separate"/>
            </w:r>
            <w:r w:rsidRPr="0094162A">
              <w:rPr>
                <w:webHidden/>
              </w:rPr>
              <w:t>14</w:t>
            </w:r>
            <w:r w:rsidRPr="0094162A">
              <w:rPr>
                <w:webHidden/>
              </w:rPr>
              <w:fldChar w:fldCharType="end"/>
            </w:r>
          </w:hyperlink>
        </w:p>
        <w:p w14:paraId="415A70E9" w14:textId="4E72BA10" w:rsidR="0094162A" w:rsidRPr="0094162A" w:rsidRDefault="0094162A">
          <w:pPr>
            <w:pStyle w:val="TOC1"/>
            <w:rPr>
              <w:rFonts w:asciiTheme="minorHAnsi" w:eastAsiaTheme="minorEastAsia" w:hAnsiTheme="minorHAnsi" w:cstheme="minorBidi"/>
              <w:kern w:val="2"/>
              <w:lang w:val="en-US" w:eastAsia="ja-JP"/>
              <w14:ligatures w14:val="standardContextual"/>
            </w:rPr>
          </w:pPr>
          <w:hyperlink w:anchor="_Toc186825732" w:history="1">
            <w:r w:rsidRPr="0094162A">
              <w:rPr>
                <w:rStyle w:val="Hyperlink"/>
              </w:rPr>
              <w:t>CHƯƠNG 4:</w:t>
            </w:r>
            <w:r w:rsidRPr="0094162A">
              <w:rPr>
                <w:rStyle w:val="Hyperlink"/>
                <w:spacing w:val="-1"/>
              </w:rPr>
              <w:t xml:space="preserve"> </w:t>
            </w:r>
            <w:r w:rsidRPr="0094162A">
              <w:rPr>
                <w:rStyle w:val="Hyperlink"/>
              </w:rPr>
              <w:t>XÂY</w:t>
            </w:r>
            <w:r w:rsidRPr="0094162A">
              <w:rPr>
                <w:rStyle w:val="Hyperlink"/>
                <w:spacing w:val="-2"/>
              </w:rPr>
              <w:t xml:space="preserve"> </w:t>
            </w:r>
            <w:r w:rsidRPr="0094162A">
              <w:rPr>
                <w:rStyle w:val="Hyperlink"/>
              </w:rPr>
              <w:t>DỰNG</w:t>
            </w:r>
            <w:r w:rsidRPr="0094162A">
              <w:rPr>
                <w:rStyle w:val="Hyperlink"/>
                <w:spacing w:val="-3"/>
              </w:rPr>
              <w:t xml:space="preserve"> </w:t>
            </w:r>
            <w:r w:rsidRPr="0094162A">
              <w:rPr>
                <w:rStyle w:val="Hyperlink"/>
              </w:rPr>
              <w:t>ỨNG</w:t>
            </w:r>
            <w:r w:rsidRPr="0094162A">
              <w:rPr>
                <w:rStyle w:val="Hyperlink"/>
                <w:spacing w:val="-2"/>
              </w:rPr>
              <w:t xml:space="preserve"> </w:t>
            </w:r>
            <w:r w:rsidRPr="0094162A">
              <w:rPr>
                <w:rStyle w:val="Hyperlink"/>
                <w:spacing w:val="-4"/>
              </w:rPr>
              <w:t>DỤNG</w:t>
            </w:r>
            <w:r w:rsidRPr="0094162A">
              <w:rPr>
                <w:webHidden/>
              </w:rPr>
              <w:tab/>
            </w:r>
            <w:r w:rsidRPr="0094162A">
              <w:rPr>
                <w:webHidden/>
              </w:rPr>
              <w:fldChar w:fldCharType="begin"/>
            </w:r>
            <w:r w:rsidRPr="0094162A">
              <w:rPr>
                <w:webHidden/>
              </w:rPr>
              <w:instrText xml:space="preserve"> PAGEREF _Toc186825732 \h </w:instrText>
            </w:r>
            <w:r w:rsidRPr="0094162A">
              <w:rPr>
                <w:webHidden/>
              </w:rPr>
            </w:r>
            <w:r w:rsidRPr="0094162A">
              <w:rPr>
                <w:webHidden/>
              </w:rPr>
              <w:fldChar w:fldCharType="separate"/>
            </w:r>
            <w:r w:rsidRPr="0094162A">
              <w:rPr>
                <w:webHidden/>
              </w:rPr>
              <w:t>21</w:t>
            </w:r>
            <w:r w:rsidRPr="0094162A">
              <w:rPr>
                <w:webHidden/>
              </w:rPr>
              <w:fldChar w:fldCharType="end"/>
            </w:r>
          </w:hyperlink>
        </w:p>
        <w:p w14:paraId="45AA6CB1" w14:textId="128201E9" w:rsidR="0094162A" w:rsidRPr="0094162A" w:rsidRDefault="0094162A">
          <w:pPr>
            <w:pStyle w:val="TOC2"/>
            <w:tabs>
              <w:tab w:val="left" w:pos="960"/>
              <w:tab w:val="right" w:leader="dot" w:pos="11020"/>
            </w:tabs>
            <w:rPr>
              <w:rFonts w:cstheme="minorBidi"/>
              <w:kern w:val="2"/>
              <w:lang w:eastAsia="ja-JP"/>
              <w14:ligatures w14:val="standardContextual"/>
            </w:rPr>
          </w:pPr>
          <w:hyperlink w:anchor="_Toc186825733" w:history="1">
            <w:r w:rsidRPr="0094162A">
              <w:rPr>
                <w:rStyle w:val="Hyperlink"/>
                <w:rFonts w:ascii="Times New Roman" w:eastAsia="Times New Roman" w:hAnsi="Times New Roman"/>
                <w:spacing w:val="-3"/>
              </w:rPr>
              <w:t>4.1</w:t>
            </w:r>
            <w:r w:rsidRPr="0094162A">
              <w:rPr>
                <w:rFonts w:cstheme="minorBidi"/>
                <w:kern w:val="2"/>
                <w:lang w:eastAsia="ja-JP"/>
                <w14:ligatures w14:val="standardContextual"/>
              </w:rPr>
              <w:tab/>
            </w:r>
            <w:r w:rsidRPr="0094162A">
              <w:rPr>
                <w:rStyle w:val="Hyperlink"/>
              </w:rPr>
              <w:t>Giao diện đăng nhập</w:t>
            </w:r>
            <w:r w:rsidRPr="0094162A">
              <w:rPr>
                <w:webHidden/>
              </w:rPr>
              <w:tab/>
            </w:r>
            <w:r w:rsidRPr="0094162A">
              <w:rPr>
                <w:webHidden/>
              </w:rPr>
              <w:fldChar w:fldCharType="begin"/>
            </w:r>
            <w:r w:rsidRPr="0094162A">
              <w:rPr>
                <w:webHidden/>
              </w:rPr>
              <w:instrText xml:space="preserve"> PAGEREF _Toc186825733 \h </w:instrText>
            </w:r>
            <w:r w:rsidRPr="0094162A">
              <w:rPr>
                <w:webHidden/>
              </w:rPr>
            </w:r>
            <w:r w:rsidRPr="0094162A">
              <w:rPr>
                <w:webHidden/>
              </w:rPr>
              <w:fldChar w:fldCharType="separate"/>
            </w:r>
            <w:r w:rsidRPr="0094162A">
              <w:rPr>
                <w:webHidden/>
              </w:rPr>
              <w:t>21</w:t>
            </w:r>
            <w:r w:rsidRPr="0094162A">
              <w:rPr>
                <w:webHidden/>
              </w:rPr>
              <w:fldChar w:fldCharType="end"/>
            </w:r>
          </w:hyperlink>
        </w:p>
        <w:p w14:paraId="3618982B" w14:textId="6ABF7BB5" w:rsidR="0094162A" w:rsidRPr="0094162A" w:rsidRDefault="0094162A">
          <w:pPr>
            <w:pStyle w:val="TOC3"/>
            <w:tabs>
              <w:tab w:val="left" w:pos="1200"/>
              <w:tab w:val="right" w:leader="dot" w:pos="11020"/>
            </w:tabs>
            <w:rPr>
              <w:rFonts w:cstheme="minorBidi"/>
              <w:kern w:val="2"/>
              <w:lang w:eastAsia="ja-JP"/>
              <w14:ligatures w14:val="standardContextual"/>
            </w:rPr>
          </w:pPr>
          <w:hyperlink w:anchor="_Toc186825734" w:history="1">
            <w:r w:rsidRPr="0094162A">
              <w:rPr>
                <w:rStyle w:val="Hyperlink"/>
                <w:rFonts w:ascii="Times New Roman" w:eastAsia="Times New Roman" w:hAnsi="Times New Roman"/>
                <w:spacing w:val="-3"/>
              </w:rPr>
              <w:t>4.1.1</w:t>
            </w:r>
            <w:r w:rsidRPr="0094162A">
              <w:rPr>
                <w:rFonts w:cstheme="minorBidi"/>
                <w:kern w:val="2"/>
                <w:lang w:eastAsia="ja-JP"/>
                <w14:ligatures w14:val="standardContextual"/>
              </w:rPr>
              <w:tab/>
            </w:r>
            <w:r w:rsidRPr="0094162A">
              <w:rPr>
                <w:rStyle w:val="Hyperlink"/>
              </w:rPr>
              <w:t>Màn hình đăng nhập</w:t>
            </w:r>
            <w:r w:rsidRPr="0094162A">
              <w:rPr>
                <w:webHidden/>
              </w:rPr>
              <w:tab/>
            </w:r>
            <w:r w:rsidRPr="0094162A">
              <w:rPr>
                <w:webHidden/>
              </w:rPr>
              <w:fldChar w:fldCharType="begin"/>
            </w:r>
            <w:r w:rsidRPr="0094162A">
              <w:rPr>
                <w:webHidden/>
              </w:rPr>
              <w:instrText xml:space="preserve"> PAGEREF _Toc186825734 \h </w:instrText>
            </w:r>
            <w:r w:rsidRPr="0094162A">
              <w:rPr>
                <w:webHidden/>
              </w:rPr>
            </w:r>
            <w:r w:rsidRPr="0094162A">
              <w:rPr>
                <w:webHidden/>
              </w:rPr>
              <w:fldChar w:fldCharType="separate"/>
            </w:r>
            <w:r w:rsidRPr="0094162A">
              <w:rPr>
                <w:webHidden/>
              </w:rPr>
              <w:t>21</w:t>
            </w:r>
            <w:r w:rsidRPr="0094162A">
              <w:rPr>
                <w:webHidden/>
              </w:rPr>
              <w:fldChar w:fldCharType="end"/>
            </w:r>
          </w:hyperlink>
        </w:p>
        <w:p w14:paraId="6892899A" w14:textId="4E27D99D" w:rsidR="0094162A" w:rsidRPr="0094162A" w:rsidRDefault="0094162A">
          <w:pPr>
            <w:pStyle w:val="TOC3"/>
            <w:tabs>
              <w:tab w:val="left" w:pos="1200"/>
              <w:tab w:val="right" w:leader="dot" w:pos="11020"/>
            </w:tabs>
            <w:rPr>
              <w:rFonts w:cstheme="minorBidi"/>
              <w:kern w:val="2"/>
              <w:lang w:eastAsia="ja-JP"/>
              <w14:ligatures w14:val="standardContextual"/>
            </w:rPr>
          </w:pPr>
          <w:hyperlink w:anchor="_Toc186825735" w:history="1">
            <w:r w:rsidRPr="0094162A">
              <w:rPr>
                <w:rStyle w:val="Hyperlink"/>
                <w:rFonts w:ascii="Times New Roman" w:eastAsia="Times New Roman" w:hAnsi="Times New Roman"/>
                <w:spacing w:val="-3"/>
              </w:rPr>
              <w:t>4.1.2</w:t>
            </w:r>
            <w:r w:rsidRPr="0094162A">
              <w:rPr>
                <w:rFonts w:cstheme="minorBidi"/>
                <w:kern w:val="2"/>
                <w:lang w:eastAsia="ja-JP"/>
                <w14:ligatures w14:val="standardContextual"/>
              </w:rPr>
              <w:tab/>
            </w:r>
            <w:r w:rsidRPr="0094162A">
              <w:rPr>
                <w:rStyle w:val="Hyperlink"/>
              </w:rPr>
              <w:t>Mô tả chức năng</w:t>
            </w:r>
            <w:r w:rsidRPr="0094162A">
              <w:rPr>
                <w:webHidden/>
              </w:rPr>
              <w:tab/>
            </w:r>
            <w:r w:rsidRPr="0094162A">
              <w:rPr>
                <w:webHidden/>
              </w:rPr>
              <w:fldChar w:fldCharType="begin"/>
            </w:r>
            <w:r w:rsidRPr="0094162A">
              <w:rPr>
                <w:webHidden/>
              </w:rPr>
              <w:instrText xml:space="preserve"> PAGEREF _Toc186825735 \h </w:instrText>
            </w:r>
            <w:r w:rsidRPr="0094162A">
              <w:rPr>
                <w:webHidden/>
              </w:rPr>
            </w:r>
            <w:r w:rsidRPr="0094162A">
              <w:rPr>
                <w:webHidden/>
              </w:rPr>
              <w:fldChar w:fldCharType="separate"/>
            </w:r>
            <w:r w:rsidRPr="0094162A">
              <w:rPr>
                <w:webHidden/>
              </w:rPr>
              <w:t>21</w:t>
            </w:r>
            <w:r w:rsidRPr="0094162A">
              <w:rPr>
                <w:webHidden/>
              </w:rPr>
              <w:fldChar w:fldCharType="end"/>
            </w:r>
          </w:hyperlink>
        </w:p>
        <w:p w14:paraId="58B5CCEF" w14:textId="17B8BF94" w:rsidR="0094162A" w:rsidRPr="0094162A" w:rsidRDefault="0094162A">
          <w:pPr>
            <w:pStyle w:val="TOC2"/>
            <w:tabs>
              <w:tab w:val="left" w:pos="960"/>
              <w:tab w:val="right" w:leader="dot" w:pos="11020"/>
            </w:tabs>
            <w:rPr>
              <w:rFonts w:cstheme="minorBidi"/>
              <w:kern w:val="2"/>
              <w:lang w:eastAsia="ja-JP"/>
              <w14:ligatures w14:val="standardContextual"/>
            </w:rPr>
          </w:pPr>
          <w:hyperlink w:anchor="_Toc186825736" w:history="1">
            <w:r w:rsidRPr="0094162A">
              <w:rPr>
                <w:rStyle w:val="Hyperlink"/>
                <w:rFonts w:ascii="Times New Roman" w:eastAsia="Times New Roman" w:hAnsi="Times New Roman"/>
                <w:spacing w:val="-3"/>
              </w:rPr>
              <w:t>4.2</w:t>
            </w:r>
            <w:r w:rsidRPr="0094162A">
              <w:rPr>
                <w:rFonts w:cstheme="minorBidi"/>
                <w:kern w:val="2"/>
                <w:lang w:eastAsia="ja-JP"/>
                <w14:ligatures w14:val="standardContextual"/>
              </w:rPr>
              <w:tab/>
            </w:r>
            <w:r w:rsidRPr="0094162A">
              <w:rPr>
                <w:rStyle w:val="Hyperlink"/>
              </w:rPr>
              <w:t>Giao diện ứng dụng</w:t>
            </w:r>
            <w:r w:rsidRPr="0094162A">
              <w:rPr>
                <w:webHidden/>
              </w:rPr>
              <w:tab/>
            </w:r>
            <w:r w:rsidRPr="0094162A">
              <w:rPr>
                <w:webHidden/>
              </w:rPr>
              <w:fldChar w:fldCharType="begin"/>
            </w:r>
            <w:r w:rsidRPr="0094162A">
              <w:rPr>
                <w:webHidden/>
              </w:rPr>
              <w:instrText xml:space="preserve"> PAGEREF _Toc186825736 \h </w:instrText>
            </w:r>
            <w:r w:rsidRPr="0094162A">
              <w:rPr>
                <w:webHidden/>
              </w:rPr>
            </w:r>
            <w:r w:rsidRPr="0094162A">
              <w:rPr>
                <w:webHidden/>
              </w:rPr>
              <w:fldChar w:fldCharType="separate"/>
            </w:r>
            <w:r w:rsidRPr="0094162A">
              <w:rPr>
                <w:webHidden/>
              </w:rPr>
              <w:t>22</w:t>
            </w:r>
            <w:r w:rsidRPr="0094162A">
              <w:rPr>
                <w:webHidden/>
              </w:rPr>
              <w:fldChar w:fldCharType="end"/>
            </w:r>
          </w:hyperlink>
        </w:p>
        <w:p w14:paraId="5183CD8E" w14:textId="46A72FA7" w:rsidR="0094162A" w:rsidRPr="0094162A" w:rsidRDefault="0094162A">
          <w:pPr>
            <w:pStyle w:val="TOC2"/>
            <w:tabs>
              <w:tab w:val="left" w:pos="960"/>
              <w:tab w:val="right" w:leader="dot" w:pos="11020"/>
            </w:tabs>
            <w:rPr>
              <w:rFonts w:cstheme="minorBidi"/>
              <w:kern w:val="2"/>
              <w:lang w:eastAsia="ja-JP"/>
              <w14:ligatures w14:val="standardContextual"/>
            </w:rPr>
          </w:pPr>
          <w:hyperlink w:anchor="_Toc186825737" w:history="1">
            <w:r w:rsidRPr="0094162A">
              <w:rPr>
                <w:rStyle w:val="Hyperlink"/>
                <w:rFonts w:ascii="Times New Roman" w:eastAsia="Times New Roman" w:hAnsi="Times New Roman"/>
                <w:spacing w:val="-3"/>
              </w:rPr>
              <w:t>4.3</w:t>
            </w:r>
            <w:r w:rsidRPr="0094162A">
              <w:rPr>
                <w:rFonts w:cstheme="minorBidi"/>
                <w:kern w:val="2"/>
                <w:lang w:eastAsia="ja-JP"/>
                <w14:ligatures w14:val="standardContextual"/>
              </w:rPr>
              <w:tab/>
            </w:r>
            <w:r w:rsidRPr="0094162A">
              <w:rPr>
                <w:rStyle w:val="Hyperlink"/>
              </w:rPr>
              <w:t>Mô tả chức năng</w:t>
            </w:r>
            <w:r w:rsidRPr="0094162A">
              <w:rPr>
                <w:webHidden/>
              </w:rPr>
              <w:tab/>
            </w:r>
            <w:r w:rsidRPr="0094162A">
              <w:rPr>
                <w:webHidden/>
              </w:rPr>
              <w:fldChar w:fldCharType="begin"/>
            </w:r>
            <w:r w:rsidRPr="0094162A">
              <w:rPr>
                <w:webHidden/>
              </w:rPr>
              <w:instrText xml:space="preserve"> PAGEREF _Toc186825737 \h </w:instrText>
            </w:r>
            <w:r w:rsidRPr="0094162A">
              <w:rPr>
                <w:webHidden/>
              </w:rPr>
            </w:r>
            <w:r w:rsidRPr="0094162A">
              <w:rPr>
                <w:webHidden/>
              </w:rPr>
              <w:fldChar w:fldCharType="separate"/>
            </w:r>
            <w:r w:rsidRPr="0094162A">
              <w:rPr>
                <w:webHidden/>
              </w:rPr>
              <w:t>22</w:t>
            </w:r>
            <w:r w:rsidRPr="0094162A">
              <w:rPr>
                <w:webHidden/>
              </w:rPr>
              <w:fldChar w:fldCharType="end"/>
            </w:r>
          </w:hyperlink>
        </w:p>
        <w:p w14:paraId="4871AD88" w14:textId="10223B61" w:rsidR="0094162A" w:rsidRPr="0094162A" w:rsidRDefault="0094162A">
          <w:pPr>
            <w:pStyle w:val="TOC3"/>
            <w:tabs>
              <w:tab w:val="left" w:pos="1200"/>
              <w:tab w:val="right" w:leader="dot" w:pos="11020"/>
            </w:tabs>
            <w:rPr>
              <w:rFonts w:cstheme="minorBidi"/>
              <w:kern w:val="2"/>
              <w:lang w:eastAsia="ja-JP"/>
              <w14:ligatures w14:val="standardContextual"/>
            </w:rPr>
          </w:pPr>
          <w:hyperlink w:anchor="_Toc186825738" w:history="1">
            <w:r w:rsidRPr="0094162A">
              <w:rPr>
                <w:rStyle w:val="Hyperlink"/>
              </w:rPr>
              <w:t>4.3.1</w:t>
            </w:r>
            <w:r w:rsidRPr="0094162A">
              <w:rPr>
                <w:rFonts w:cstheme="minorBidi"/>
                <w:kern w:val="2"/>
                <w:lang w:eastAsia="ja-JP"/>
                <w14:ligatures w14:val="standardContextual"/>
              </w:rPr>
              <w:tab/>
            </w:r>
            <w:r w:rsidRPr="0094162A">
              <w:rPr>
                <w:rStyle w:val="Hyperlink"/>
              </w:rPr>
              <w:t>Các chức năng của ADMIN</w:t>
            </w:r>
            <w:r w:rsidRPr="0094162A">
              <w:rPr>
                <w:webHidden/>
              </w:rPr>
              <w:tab/>
            </w:r>
            <w:r w:rsidRPr="0094162A">
              <w:rPr>
                <w:webHidden/>
              </w:rPr>
              <w:fldChar w:fldCharType="begin"/>
            </w:r>
            <w:r w:rsidRPr="0094162A">
              <w:rPr>
                <w:webHidden/>
              </w:rPr>
              <w:instrText xml:space="preserve"> PAGEREF _Toc186825738 \h </w:instrText>
            </w:r>
            <w:r w:rsidRPr="0094162A">
              <w:rPr>
                <w:webHidden/>
              </w:rPr>
            </w:r>
            <w:r w:rsidRPr="0094162A">
              <w:rPr>
                <w:webHidden/>
              </w:rPr>
              <w:fldChar w:fldCharType="separate"/>
            </w:r>
            <w:r w:rsidRPr="0094162A">
              <w:rPr>
                <w:webHidden/>
              </w:rPr>
              <w:t>22</w:t>
            </w:r>
            <w:r w:rsidRPr="0094162A">
              <w:rPr>
                <w:webHidden/>
              </w:rPr>
              <w:fldChar w:fldCharType="end"/>
            </w:r>
          </w:hyperlink>
        </w:p>
        <w:p w14:paraId="4C1B184A" w14:textId="4B3D5E9F" w:rsidR="0094162A" w:rsidRPr="0094162A" w:rsidRDefault="0094162A">
          <w:pPr>
            <w:pStyle w:val="TOC4"/>
            <w:tabs>
              <w:tab w:val="left" w:pos="1680"/>
              <w:tab w:val="right" w:leader="dot" w:pos="11020"/>
            </w:tabs>
            <w:rPr>
              <w:noProof/>
              <w:sz w:val="22"/>
              <w:szCs w:val="22"/>
            </w:rPr>
          </w:pPr>
          <w:hyperlink w:anchor="_Toc186825739" w:history="1">
            <w:r w:rsidRPr="0094162A">
              <w:rPr>
                <w:rStyle w:val="Hyperlink"/>
                <w:noProof/>
                <w:sz w:val="22"/>
                <w:szCs w:val="22"/>
              </w:rPr>
              <w:t>4.3.1.1</w:t>
            </w:r>
            <w:r w:rsidRPr="0094162A">
              <w:rPr>
                <w:noProof/>
                <w:sz w:val="22"/>
                <w:szCs w:val="22"/>
              </w:rPr>
              <w:tab/>
            </w:r>
            <w:r w:rsidRPr="0094162A">
              <w:rPr>
                <w:rStyle w:val="Hyperlink"/>
                <w:noProof/>
                <w:sz w:val="22"/>
                <w:szCs w:val="22"/>
              </w:rPr>
              <w:t>Các chức năng trong nút “Chức năng”</w:t>
            </w:r>
            <w:r w:rsidRPr="0094162A">
              <w:rPr>
                <w:noProof/>
                <w:webHidden/>
                <w:sz w:val="22"/>
                <w:szCs w:val="22"/>
              </w:rPr>
              <w:tab/>
            </w:r>
            <w:r w:rsidRPr="0094162A">
              <w:rPr>
                <w:noProof/>
                <w:webHidden/>
                <w:sz w:val="22"/>
                <w:szCs w:val="22"/>
              </w:rPr>
              <w:fldChar w:fldCharType="begin"/>
            </w:r>
            <w:r w:rsidRPr="0094162A">
              <w:rPr>
                <w:noProof/>
                <w:webHidden/>
                <w:sz w:val="22"/>
                <w:szCs w:val="22"/>
              </w:rPr>
              <w:instrText xml:space="preserve"> PAGEREF _Toc186825739 \h </w:instrText>
            </w:r>
            <w:r w:rsidRPr="0094162A">
              <w:rPr>
                <w:noProof/>
                <w:webHidden/>
                <w:sz w:val="22"/>
                <w:szCs w:val="22"/>
              </w:rPr>
            </w:r>
            <w:r w:rsidRPr="0094162A">
              <w:rPr>
                <w:noProof/>
                <w:webHidden/>
                <w:sz w:val="22"/>
                <w:szCs w:val="22"/>
              </w:rPr>
              <w:fldChar w:fldCharType="separate"/>
            </w:r>
            <w:r w:rsidRPr="0094162A">
              <w:rPr>
                <w:noProof/>
                <w:webHidden/>
                <w:sz w:val="22"/>
                <w:szCs w:val="22"/>
              </w:rPr>
              <w:t>23</w:t>
            </w:r>
            <w:r w:rsidRPr="0094162A">
              <w:rPr>
                <w:noProof/>
                <w:webHidden/>
                <w:sz w:val="22"/>
                <w:szCs w:val="22"/>
              </w:rPr>
              <w:fldChar w:fldCharType="end"/>
            </w:r>
          </w:hyperlink>
        </w:p>
        <w:p w14:paraId="467FBF93" w14:textId="587B23F2" w:rsidR="0094162A" w:rsidRPr="0094162A" w:rsidRDefault="0094162A">
          <w:pPr>
            <w:pStyle w:val="TOC5"/>
            <w:rPr>
              <w:sz w:val="22"/>
              <w:szCs w:val="22"/>
            </w:rPr>
          </w:pPr>
          <w:hyperlink w:anchor="_Toc186825740" w:history="1">
            <w:r w:rsidRPr="0094162A">
              <w:rPr>
                <w:rStyle w:val="Hyperlink"/>
                <w:sz w:val="22"/>
                <w:szCs w:val="22"/>
              </w:rPr>
              <w:t>a.</w:t>
            </w:r>
            <w:r w:rsidRPr="0094162A">
              <w:rPr>
                <w:sz w:val="22"/>
                <w:szCs w:val="22"/>
              </w:rPr>
              <w:tab/>
            </w:r>
            <w:r w:rsidRPr="0094162A">
              <w:rPr>
                <w:rStyle w:val="Hyperlink"/>
                <w:sz w:val="22"/>
                <w:szCs w:val="22"/>
              </w:rPr>
              <w:t>Tạo lịch trực</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_Toc186825740 \h </w:instrText>
            </w:r>
            <w:r w:rsidRPr="0094162A">
              <w:rPr>
                <w:webHidden/>
                <w:sz w:val="22"/>
                <w:szCs w:val="22"/>
              </w:rPr>
            </w:r>
            <w:r w:rsidRPr="0094162A">
              <w:rPr>
                <w:webHidden/>
                <w:sz w:val="22"/>
                <w:szCs w:val="22"/>
              </w:rPr>
              <w:fldChar w:fldCharType="separate"/>
            </w:r>
            <w:r w:rsidRPr="0094162A">
              <w:rPr>
                <w:webHidden/>
                <w:sz w:val="22"/>
                <w:szCs w:val="22"/>
              </w:rPr>
              <w:t>23</w:t>
            </w:r>
            <w:r w:rsidRPr="0094162A">
              <w:rPr>
                <w:webHidden/>
                <w:sz w:val="22"/>
                <w:szCs w:val="22"/>
              </w:rPr>
              <w:fldChar w:fldCharType="end"/>
            </w:r>
          </w:hyperlink>
        </w:p>
        <w:p w14:paraId="2DE54B70" w14:textId="5A812808" w:rsidR="0094162A" w:rsidRPr="0094162A" w:rsidRDefault="0094162A">
          <w:pPr>
            <w:pStyle w:val="TOC5"/>
            <w:rPr>
              <w:sz w:val="22"/>
              <w:szCs w:val="22"/>
            </w:rPr>
          </w:pPr>
          <w:hyperlink w:anchor="_Toc186825741" w:history="1">
            <w:r w:rsidRPr="0094162A">
              <w:rPr>
                <w:rStyle w:val="Hyperlink"/>
                <w:sz w:val="22"/>
                <w:szCs w:val="22"/>
              </w:rPr>
              <w:t>b.</w:t>
            </w:r>
            <w:r w:rsidRPr="0094162A">
              <w:rPr>
                <w:sz w:val="22"/>
                <w:szCs w:val="22"/>
              </w:rPr>
              <w:tab/>
            </w:r>
            <w:r w:rsidRPr="0094162A">
              <w:rPr>
                <w:rStyle w:val="Hyperlink"/>
                <w:sz w:val="22"/>
                <w:szCs w:val="22"/>
              </w:rPr>
              <w:t>Đổi mật khẩu</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_Toc186825741 \h </w:instrText>
            </w:r>
            <w:r w:rsidRPr="0094162A">
              <w:rPr>
                <w:webHidden/>
                <w:sz w:val="22"/>
                <w:szCs w:val="22"/>
              </w:rPr>
            </w:r>
            <w:r w:rsidRPr="0094162A">
              <w:rPr>
                <w:webHidden/>
                <w:sz w:val="22"/>
                <w:szCs w:val="22"/>
              </w:rPr>
              <w:fldChar w:fldCharType="separate"/>
            </w:r>
            <w:r w:rsidRPr="0094162A">
              <w:rPr>
                <w:webHidden/>
                <w:sz w:val="22"/>
                <w:szCs w:val="22"/>
              </w:rPr>
              <w:t>23</w:t>
            </w:r>
            <w:r w:rsidRPr="0094162A">
              <w:rPr>
                <w:webHidden/>
                <w:sz w:val="22"/>
                <w:szCs w:val="22"/>
              </w:rPr>
              <w:fldChar w:fldCharType="end"/>
            </w:r>
          </w:hyperlink>
        </w:p>
        <w:p w14:paraId="508BC3C8" w14:textId="6BBC61EC" w:rsidR="0094162A" w:rsidRPr="0094162A" w:rsidRDefault="0094162A">
          <w:pPr>
            <w:pStyle w:val="TOC5"/>
            <w:rPr>
              <w:sz w:val="22"/>
              <w:szCs w:val="22"/>
            </w:rPr>
          </w:pPr>
          <w:hyperlink w:anchor="_Toc186825742" w:history="1">
            <w:r w:rsidRPr="0094162A">
              <w:rPr>
                <w:rStyle w:val="Hyperlink"/>
                <w:sz w:val="22"/>
                <w:szCs w:val="22"/>
              </w:rPr>
              <w:t>c.</w:t>
            </w:r>
            <w:r w:rsidRPr="0094162A">
              <w:rPr>
                <w:sz w:val="22"/>
                <w:szCs w:val="22"/>
              </w:rPr>
              <w:tab/>
            </w:r>
            <w:r w:rsidRPr="0094162A">
              <w:rPr>
                <w:rStyle w:val="Hyperlink"/>
                <w:sz w:val="22"/>
                <w:szCs w:val="22"/>
              </w:rPr>
              <w:t>Tắt nhớ mật khẩu</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_Toc186825742 \h </w:instrText>
            </w:r>
            <w:r w:rsidRPr="0094162A">
              <w:rPr>
                <w:webHidden/>
                <w:sz w:val="22"/>
                <w:szCs w:val="22"/>
              </w:rPr>
            </w:r>
            <w:r w:rsidRPr="0094162A">
              <w:rPr>
                <w:webHidden/>
                <w:sz w:val="22"/>
                <w:szCs w:val="22"/>
              </w:rPr>
              <w:fldChar w:fldCharType="separate"/>
            </w:r>
            <w:r w:rsidRPr="0094162A">
              <w:rPr>
                <w:webHidden/>
                <w:sz w:val="22"/>
                <w:szCs w:val="22"/>
              </w:rPr>
              <w:t>23</w:t>
            </w:r>
            <w:r w:rsidRPr="0094162A">
              <w:rPr>
                <w:webHidden/>
                <w:sz w:val="22"/>
                <w:szCs w:val="22"/>
              </w:rPr>
              <w:fldChar w:fldCharType="end"/>
            </w:r>
          </w:hyperlink>
        </w:p>
        <w:p w14:paraId="1CE29D0F" w14:textId="7957BE86" w:rsidR="0094162A" w:rsidRPr="0094162A" w:rsidRDefault="0094162A">
          <w:pPr>
            <w:pStyle w:val="TOC5"/>
            <w:rPr>
              <w:sz w:val="22"/>
              <w:szCs w:val="22"/>
            </w:rPr>
          </w:pPr>
          <w:hyperlink w:anchor="_Toc186825743" w:history="1">
            <w:r w:rsidRPr="0094162A">
              <w:rPr>
                <w:rStyle w:val="Hyperlink"/>
                <w:sz w:val="22"/>
                <w:szCs w:val="22"/>
              </w:rPr>
              <w:t>d.</w:t>
            </w:r>
            <w:r w:rsidRPr="0094162A">
              <w:rPr>
                <w:sz w:val="22"/>
                <w:szCs w:val="22"/>
              </w:rPr>
              <w:tab/>
            </w:r>
            <w:r w:rsidRPr="0094162A">
              <w:rPr>
                <w:rStyle w:val="Hyperlink"/>
                <w:sz w:val="22"/>
                <w:szCs w:val="22"/>
              </w:rPr>
              <w:t>Đăng xuất:</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_Toc186825743 \h </w:instrText>
            </w:r>
            <w:r w:rsidRPr="0094162A">
              <w:rPr>
                <w:webHidden/>
                <w:sz w:val="22"/>
                <w:szCs w:val="22"/>
              </w:rPr>
            </w:r>
            <w:r w:rsidRPr="0094162A">
              <w:rPr>
                <w:webHidden/>
                <w:sz w:val="22"/>
                <w:szCs w:val="22"/>
              </w:rPr>
              <w:fldChar w:fldCharType="separate"/>
            </w:r>
            <w:r w:rsidRPr="0094162A">
              <w:rPr>
                <w:webHidden/>
                <w:sz w:val="22"/>
                <w:szCs w:val="22"/>
              </w:rPr>
              <w:t>24</w:t>
            </w:r>
            <w:r w:rsidRPr="0094162A">
              <w:rPr>
                <w:webHidden/>
                <w:sz w:val="22"/>
                <w:szCs w:val="22"/>
              </w:rPr>
              <w:fldChar w:fldCharType="end"/>
            </w:r>
          </w:hyperlink>
        </w:p>
        <w:p w14:paraId="3CB01447" w14:textId="097DEDE0" w:rsidR="0094162A" w:rsidRPr="0094162A" w:rsidRDefault="0094162A">
          <w:pPr>
            <w:pStyle w:val="TOC4"/>
            <w:tabs>
              <w:tab w:val="left" w:pos="1680"/>
              <w:tab w:val="right" w:leader="dot" w:pos="11020"/>
            </w:tabs>
            <w:rPr>
              <w:noProof/>
              <w:sz w:val="22"/>
              <w:szCs w:val="22"/>
            </w:rPr>
          </w:pPr>
          <w:hyperlink w:anchor="_Toc186825744" w:history="1">
            <w:r w:rsidRPr="0094162A">
              <w:rPr>
                <w:rStyle w:val="Hyperlink"/>
                <w:noProof/>
                <w:sz w:val="22"/>
                <w:szCs w:val="22"/>
              </w:rPr>
              <w:t>4.3.1.2</w:t>
            </w:r>
            <w:r w:rsidRPr="0094162A">
              <w:rPr>
                <w:noProof/>
                <w:sz w:val="22"/>
                <w:szCs w:val="22"/>
              </w:rPr>
              <w:tab/>
            </w:r>
            <w:r w:rsidRPr="0094162A">
              <w:rPr>
                <w:rStyle w:val="Hyperlink"/>
                <w:noProof/>
                <w:sz w:val="22"/>
                <w:szCs w:val="22"/>
              </w:rPr>
              <w:t>Mô tả các chức năng trong nút “Danh mục”</w:t>
            </w:r>
            <w:r w:rsidRPr="0094162A">
              <w:rPr>
                <w:noProof/>
                <w:webHidden/>
                <w:sz w:val="22"/>
                <w:szCs w:val="22"/>
              </w:rPr>
              <w:tab/>
            </w:r>
            <w:r w:rsidRPr="0094162A">
              <w:rPr>
                <w:noProof/>
                <w:webHidden/>
                <w:sz w:val="22"/>
                <w:szCs w:val="22"/>
              </w:rPr>
              <w:fldChar w:fldCharType="begin"/>
            </w:r>
            <w:r w:rsidRPr="0094162A">
              <w:rPr>
                <w:noProof/>
                <w:webHidden/>
                <w:sz w:val="22"/>
                <w:szCs w:val="22"/>
              </w:rPr>
              <w:instrText xml:space="preserve"> PAGEREF _Toc186825744 \h </w:instrText>
            </w:r>
            <w:r w:rsidRPr="0094162A">
              <w:rPr>
                <w:noProof/>
                <w:webHidden/>
                <w:sz w:val="22"/>
                <w:szCs w:val="22"/>
              </w:rPr>
            </w:r>
            <w:r w:rsidRPr="0094162A">
              <w:rPr>
                <w:noProof/>
                <w:webHidden/>
                <w:sz w:val="22"/>
                <w:szCs w:val="22"/>
              </w:rPr>
              <w:fldChar w:fldCharType="separate"/>
            </w:r>
            <w:r w:rsidRPr="0094162A">
              <w:rPr>
                <w:noProof/>
                <w:webHidden/>
                <w:sz w:val="22"/>
                <w:szCs w:val="22"/>
              </w:rPr>
              <w:t>24</w:t>
            </w:r>
            <w:r w:rsidRPr="0094162A">
              <w:rPr>
                <w:noProof/>
                <w:webHidden/>
                <w:sz w:val="22"/>
                <w:szCs w:val="22"/>
              </w:rPr>
              <w:fldChar w:fldCharType="end"/>
            </w:r>
          </w:hyperlink>
        </w:p>
        <w:p w14:paraId="4A06BABD" w14:textId="52999C71" w:rsidR="0094162A" w:rsidRPr="0094162A" w:rsidRDefault="0094162A">
          <w:pPr>
            <w:pStyle w:val="TOC5"/>
            <w:rPr>
              <w:sz w:val="22"/>
              <w:szCs w:val="22"/>
            </w:rPr>
          </w:pPr>
          <w:hyperlink w:anchor="_Toc186825745" w:history="1">
            <w:r w:rsidRPr="0094162A">
              <w:rPr>
                <w:rStyle w:val="Hyperlink"/>
                <w:bCs/>
                <w:sz w:val="22"/>
                <w:szCs w:val="22"/>
              </w:rPr>
              <w:t>a.</w:t>
            </w:r>
            <w:r w:rsidRPr="0094162A">
              <w:rPr>
                <w:sz w:val="22"/>
                <w:szCs w:val="22"/>
              </w:rPr>
              <w:tab/>
            </w:r>
            <w:r w:rsidRPr="0094162A">
              <w:rPr>
                <w:rStyle w:val="Hyperlink"/>
                <w:bCs/>
                <w:sz w:val="22"/>
                <w:szCs w:val="22"/>
              </w:rPr>
              <w:t>Nút “Bệnh nhân”</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_Toc186825745 \h </w:instrText>
            </w:r>
            <w:r w:rsidRPr="0094162A">
              <w:rPr>
                <w:webHidden/>
                <w:sz w:val="22"/>
                <w:szCs w:val="22"/>
              </w:rPr>
            </w:r>
            <w:r w:rsidRPr="0094162A">
              <w:rPr>
                <w:webHidden/>
                <w:sz w:val="22"/>
                <w:szCs w:val="22"/>
              </w:rPr>
              <w:fldChar w:fldCharType="separate"/>
            </w:r>
            <w:r w:rsidRPr="0094162A">
              <w:rPr>
                <w:webHidden/>
                <w:sz w:val="22"/>
                <w:szCs w:val="22"/>
              </w:rPr>
              <w:t>24</w:t>
            </w:r>
            <w:r w:rsidRPr="0094162A">
              <w:rPr>
                <w:webHidden/>
                <w:sz w:val="22"/>
                <w:szCs w:val="22"/>
              </w:rPr>
              <w:fldChar w:fldCharType="end"/>
            </w:r>
          </w:hyperlink>
        </w:p>
        <w:p w14:paraId="7F36C16B" w14:textId="346F75DF" w:rsidR="0094162A" w:rsidRPr="0094162A" w:rsidRDefault="0094162A">
          <w:pPr>
            <w:pStyle w:val="TOC5"/>
            <w:rPr>
              <w:sz w:val="22"/>
              <w:szCs w:val="22"/>
            </w:rPr>
          </w:pPr>
          <w:hyperlink w:anchor="_Toc186825746" w:history="1">
            <w:r w:rsidRPr="0094162A">
              <w:rPr>
                <w:rStyle w:val="Hyperlink"/>
                <w:sz w:val="22"/>
                <w:szCs w:val="22"/>
              </w:rPr>
              <w:t>i.</w:t>
            </w:r>
            <w:r w:rsidRPr="0094162A">
              <w:rPr>
                <w:sz w:val="22"/>
                <w:szCs w:val="22"/>
              </w:rPr>
              <w:tab/>
            </w:r>
            <w:r w:rsidRPr="0094162A">
              <w:rPr>
                <w:rStyle w:val="Hyperlink"/>
                <w:sz w:val="22"/>
                <w:szCs w:val="22"/>
              </w:rPr>
              <w:t>Nút “Hồ sơ bệnh án”</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_Toc186825746 \h </w:instrText>
            </w:r>
            <w:r w:rsidRPr="0094162A">
              <w:rPr>
                <w:webHidden/>
                <w:sz w:val="22"/>
                <w:szCs w:val="22"/>
              </w:rPr>
            </w:r>
            <w:r w:rsidRPr="0094162A">
              <w:rPr>
                <w:webHidden/>
                <w:sz w:val="22"/>
                <w:szCs w:val="22"/>
              </w:rPr>
              <w:fldChar w:fldCharType="separate"/>
            </w:r>
            <w:r w:rsidRPr="0094162A">
              <w:rPr>
                <w:webHidden/>
                <w:sz w:val="22"/>
                <w:szCs w:val="22"/>
              </w:rPr>
              <w:t>25</w:t>
            </w:r>
            <w:r w:rsidRPr="0094162A">
              <w:rPr>
                <w:webHidden/>
                <w:sz w:val="22"/>
                <w:szCs w:val="22"/>
              </w:rPr>
              <w:fldChar w:fldCharType="end"/>
            </w:r>
          </w:hyperlink>
        </w:p>
        <w:p w14:paraId="72A72120" w14:textId="0D0587EB" w:rsidR="0094162A" w:rsidRPr="0094162A" w:rsidRDefault="0094162A">
          <w:pPr>
            <w:pStyle w:val="TOC5"/>
            <w:rPr>
              <w:sz w:val="22"/>
              <w:szCs w:val="22"/>
            </w:rPr>
          </w:pPr>
          <w:hyperlink w:anchor="_Toc186825747" w:history="1">
            <w:r w:rsidRPr="0094162A">
              <w:rPr>
                <w:rStyle w:val="Hyperlink"/>
                <w:sz w:val="22"/>
                <w:szCs w:val="22"/>
              </w:rPr>
              <w:t>ii.</w:t>
            </w:r>
            <w:r w:rsidRPr="0094162A">
              <w:rPr>
                <w:sz w:val="22"/>
                <w:szCs w:val="22"/>
              </w:rPr>
              <w:tab/>
            </w:r>
            <w:r w:rsidRPr="0094162A">
              <w:rPr>
                <w:rStyle w:val="Hyperlink"/>
                <w:sz w:val="22"/>
                <w:szCs w:val="22"/>
              </w:rPr>
              <w:t>“Nhập viện”</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_Toc186825747 \h </w:instrText>
            </w:r>
            <w:r w:rsidRPr="0094162A">
              <w:rPr>
                <w:webHidden/>
                <w:sz w:val="22"/>
                <w:szCs w:val="22"/>
              </w:rPr>
            </w:r>
            <w:r w:rsidRPr="0094162A">
              <w:rPr>
                <w:webHidden/>
                <w:sz w:val="22"/>
                <w:szCs w:val="22"/>
              </w:rPr>
              <w:fldChar w:fldCharType="separate"/>
            </w:r>
            <w:r w:rsidRPr="0094162A">
              <w:rPr>
                <w:webHidden/>
                <w:sz w:val="22"/>
                <w:szCs w:val="22"/>
              </w:rPr>
              <w:t>25</w:t>
            </w:r>
            <w:r w:rsidRPr="0094162A">
              <w:rPr>
                <w:webHidden/>
                <w:sz w:val="22"/>
                <w:szCs w:val="22"/>
              </w:rPr>
              <w:fldChar w:fldCharType="end"/>
            </w:r>
          </w:hyperlink>
        </w:p>
        <w:p w14:paraId="10AEC130" w14:textId="5BAE2092" w:rsidR="0094162A" w:rsidRPr="0094162A" w:rsidRDefault="0094162A">
          <w:pPr>
            <w:pStyle w:val="TOC5"/>
            <w:rPr>
              <w:sz w:val="22"/>
              <w:szCs w:val="22"/>
            </w:rPr>
          </w:pPr>
          <w:hyperlink w:anchor="_Toc186825748" w:history="1">
            <w:r w:rsidRPr="0094162A">
              <w:rPr>
                <w:rStyle w:val="Hyperlink"/>
                <w:bCs/>
                <w:sz w:val="22"/>
                <w:szCs w:val="22"/>
              </w:rPr>
              <w:t>b.</w:t>
            </w:r>
            <w:r w:rsidRPr="0094162A">
              <w:rPr>
                <w:sz w:val="22"/>
                <w:szCs w:val="22"/>
              </w:rPr>
              <w:tab/>
            </w:r>
            <w:r w:rsidRPr="0094162A">
              <w:rPr>
                <w:rStyle w:val="Hyperlink"/>
                <w:bCs/>
                <w:sz w:val="22"/>
                <w:szCs w:val="22"/>
              </w:rPr>
              <w:t>“Nhân viên”</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_Toc186825748 \h </w:instrText>
            </w:r>
            <w:r w:rsidRPr="0094162A">
              <w:rPr>
                <w:webHidden/>
                <w:sz w:val="22"/>
                <w:szCs w:val="22"/>
              </w:rPr>
            </w:r>
            <w:r w:rsidRPr="0094162A">
              <w:rPr>
                <w:webHidden/>
                <w:sz w:val="22"/>
                <w:szCs w:val="22"/>
              </w:rPr>
              <w:fldChar w:fldCharType="separate"/>
            </w:r>
            <w:r w:rsidRPr="0094162A">
              <w:rPr>
                <w:webHidden/>
                <w:sz w:val="22"/>
                <w:szCs w:val="22"/>
              </w:rPr>
              <w:t>26</w:t>
            </w:r>
            <w:r w:rsidRPr="0094162A">
              <w:rPr>
                <w:webHidden/>
                <w:sz w:val="22"/>
                <w:szCs w:val="22"/>
              </w:rPr>
              <w:fldChar w:fldCharType="end"/>
            </w:r>
          </w:hyperlink>
        </w:p>
        <w:p w14:paraId="1B360BF5" w14:textId="3202F425" w:rsidR="0094162A" w:rsidRPr="0094162A" w:rsidRDefault="0094162A">
          <w:pPr>
            <w:pStyle w:val="TOC5"/>
            <w:rPr>
              <w:sz w:val="22"/>
              <w:szCs w:val="22"/>
            </w:rPr>
          </w:pPr>
          <w:hyperlink w:anchor="_Toc186825749" w:history="1">
            <w:r w:rsidRPr="0094162A">
              <w:rPr>
                <w:rStyle w:val="Hyperlink"/>
                <w:bCs/>
                <w:sz w:val="22"/>
                <w:szCs w:val="22"/>
              </w:rPr>
              <w:t>c.</w:t>
            </w:r>
            <w:r w:rsidRPr="0094162A">
              <w:rPr>
                <w:sz w:val="22"/>
                <w:szCs w:val="22"/>
              </w:rPr>
              <w:tab/>
            </w:r>
            <w:r w:rsidRPr="0094162A">
              <w:rPr>
                <w:rStyle w:val="Hyperlink"/>
                <w:bCs/>
                <w:sz w:val="22"/>
                <w:szCs w:val="22"/>
              </w:rPr>
              <w:t>“Phòng bệnh”</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_Toc186825749 \h </w:instrText>
            </w:r>
            <w:r w:rsidRPr="0094162A">
              <w:rPr>
                <w:webHidden/>
                <w:sz w:val="22"/>
                <w:szCs w:val="22"/>
              </w:rPr>
            </w:r>
            <w:r w:rsidRPr="0094162A">
              <w:rPr>
                <w:webHidden/>
                <w:sz w:val="22"/>
                <w:szCs w:val="22"/>
              </w:rPr>
              <w:fldChar w:fldCharType="separate"/>
            </w:r>
            <w:r w:rsidRPr="0094162A">
              <w:rPr>
                <w:webHidden/>
                <w:sz w:val="22"/>
                <w:szCs w:val="22"/>
              </w:rPr>
              <w:t>26</w:t>
            </w:r>
            <w:r w:rsidRPr="0094162A">
              <w:rPr>
                <w:webHidden/>
                <w:sz w:val="22"/>
                <w:szCs w:val="22"/>
              </w:rPr>
              <w:fldChar w:fldCharType="end"/>
            </w:r>
          </w:hyperlink>
        </w:p>
        <w:p w14:paraId="03756E5B" w14:textId="03DD6F53" w:rsidR="0094162A" w:rsidRPr="0094162A" w:rsidRDefault="0094162A">
          <w:pPr>
            <w:pStyle w:val="TOC5"/>
            <w:rPr>
              <w:sz w:val="22"/>
              <w:szCs w:val="22"/>
            </w:rPr>
          </w:pPr>
          <w:hyperlink w:anchor="_Toc186825750" w:history="1">
            <w:r w:rsidRPr="0094162A">
              <w:rPr>
                <w:rStyle w:val="Hyperlink"/>
                <w:bCs/>
                <w:sz w:val="22"/>
                <w:szCs w:val="22"/>
              </w:rPr>
              <w:t>d.</w:t>
            </w:r>
            <w:r w:rsidRPr="0094162A">
              <w:rPr>
                <w:sz w:val="22"/>
                <w:szCs w:val="22"/>
              </w:rPr>
              <w:tab/>
            </w:r>
            <w:r w:rsidRPr="0094162A">
              <w:rPr>
                <w:rStyle w:val="Hyperlink"/>
                <w:bCs/>
                <w:sz w:val="22"/>
                <w:szCs w:val="22"/>
              </w:rPr>
              <w:t>“Khoa”</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_Toc186825750 \h </w:instrText>
            </w:r>
            <w:r w:rsidRPr="0094162A">
              <w:rPr>
                <w:webHidden/>
                <w:sz w:val="22"/>
                <w:szCs w:val="22"/>
              </w:rPr>
            </w:r>
            <w:r w:rsidRPr="0094162A">
              <w:rPr>
                <w:webHidden/>
                <w:sz w:val="22"/>
                <w:szCs w:val="22"/>
              </w:rPr>
              <w:fldChar w:fldCharType="separate"/>
            </w:r>
            <w:r w:rsidRPr="0094162A">
              <w:rPr>
                <w:webHidden/>
                <w:sz w:val="22"/>
                <w:szCs w:val="22"/>
              </w:rPr>
              <w:t>27</w:t>
            </w:r>
            <w:r w:rsidRPr="0094162A">
              <w:rPr>
                <w:webHidden/>
                <w:sz w:val="22"/>
                <w:szCs w:val="22"/>
              </w:rPr>
              <w:fldChar w:fldCharType="end"/>
            </w:r>
          </w:hyperlink>
        </w:p>
        <w:p w14:paraId="4B173CF3" w14:textId="2E2335D9" w:rsidR="0094162A" w:rsidRPr="0094162A" w:rsidRDefault="0094162A">
          <w:pPr>
            <w:pStyle w:val="TOC5"/>
            <w:rPr>
              <w:sz w:val="22"/>
              <w:szCs w:val="22"/>
            </w:rPr>
          </w:pPr>
          <w:hyperlink w:anchor="_Toc186825751" w:history="1">
            <w:r w:rsidRPr="0094162A">
              <w:rPr>
                <w:rStyle w:val="Hyperlink"/>
                <w:bCs/>
                <w:sz w:val="22"/>
                <w:szCs w:val="22"/>
              </w:rPr>
              <w:t>e.</w:t>
            </w:r>
            <w:r w:rsidRPr="0094162A">
              <w:rPr>
                <w:sz w:val="22"/>
                <w:szCs w:val="22"/>
              </w:rPr>
              <w:tab/>
            </w:r>
            <w:r w:rsidRPr="0094162A">
              <w:rPr>
                <w:rStyle w:val="Hyperlink"/>
                <w:bCs/>
                <w:sz w:val="22"/>
                <w:szCs w:val="22"/>
              </w:rPr>
              <w:t>“Thuốc”</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_Toc186825751 \h </w:instrText>
            </w:r>
            <w:r w:rsidRPr="0094162A">
              <w:rPr>
                <w:webHidden/>
                <w:sz w:val="22"/>
                <w:szCs w:val="22"/>
              </w:rPr>
            </w:r>
            <w:r w:rsidRPr="0094162A">
              <w:rPr>
                <w:webHidden/>
                <w:sz w:val="22"/>
                <w:szCs w:val="22"/>
              </w:rPr>
              <w:fldChar w:fldCharType="separate"/>
            </w:r>
            <w:r w:rsidRPr="0094162A">
              <w:rPr>
                <w:webHidden/>
                <w:sz w:val="22"/>
                <w:szCs w:val="22"/>
              </w:rPr>
              <w:t>27</w:t>
            </w:r>
            <w:r w:rsidRPr="0094162A">
              <w:rPr>
                <w:webHidden/>
                <w:sz w:val="22"/>
                <w:szCs w:val="22"/>
              </w:rPr>
              <w:fldChar w:fldCharType="end"/>
            </w:r>
          </w:hyperlink>
        </w:p>
        <w:p w14:paraId="558A1057" w14:textId="1D1587FB" w:rsidR="0094162A" w:rsidRPr="0094162A" w:rsidRDefault="0094162A">
          <w:pPr>
            <w:pStyle w:val="TOC5"/>
            <w:rPr>
              <w:sz w:val="22"/>
              <w:szCs w:val="22"/>
            </w:rPr>
          </w:pPr>
          <w:hyperlink w:anchor="_Toc186825752" w:history="1">
            <w:r w:rsidRPr="0094162A">
              <w:rPr>
                <w:rStyle w:val="Hyperlink"/>
                <w:bCs/>
                <w:sz w:val="22"/>
                <w:szCs w:val="22"/>
              </w:rPr>
              <w:t>f.</w:t>
            </w:r>
            <w:r w:rsidRPr="0094162A">
              <w:rPr>
                <w:sz w:val="22"/>
                <w:szCs w:val="22"/>
              </w:rPr>
              <w:tab/>
            </w:r>
            <w:r w:rsidRPr="0094162A">
              <w:rPr>
                <w:rStyle w:val="Hyperlink"/>
                <w:bCs/>
                <w:sz w:val="22"/>
                <w:szCs w:val="22"/>
              </w:rPr>
              <w:t>“Thời khóa biểu trực”</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_Toc186825752 \h </w:instrText>
            </w:r>
            <w:r w:rsidRPr="0094162A">
              <w:rPr>
                <w:webHidden/>
                <w:sz w:val="22"/>
                <w:szCs w:val="22"/>
              </w:rPr>
            </w:r>
            <w:r w:rsidRPr="0094162A">
              <w:rPr>
                <w:webHidden/>
                <w:sz w:val="22"/>
                <w:szCs w:val="22"/>
              </w:rPr>
              <w:fldChar w:fldCharType="separate"/>
            </w:r>
            <w:r w:rsidRPr="0094162A">
              <w:rPr>
                <w:webHidden/>
                <w:sz w:val="22"/>
                <w:szCs w:val="22"/>
              </w:rPr>
              <w:t>28</w:t>
            </w:r>
            <w:r w:rsidRPr="0094162A">
              <w:rPr>
                <w:webHidden/>
                <w:sz w:val="22"/>
                <w:szCs w:val="22"/>
              </w:rPr>
              <w:fldChar w:fldCharType="end"/>
            </w:r>
          </w:hyperlink>
        </w:p>
        <w:p w14:paraId="2CA1C02F" w14:textId="35867F0B" w:rsidR="0094162A" w:rsidRPr="0094162A" w:rsidRDefault="0094162A">
          <w:pPr>
            <w:pStyle w:val="TOC4"/>
            <w:tabs>
              <w:tab w:val="left" w:pos="1680"/>
              <w:tab w:val="right" w:leader="dot" w:pos="11020"/>
            </w:tabs>
            <w:rPr>
              <w:noProof/>
              <w:sz w:val="22"/>
              <w:szCs w:val="22"/>
            </w:rPr>
          </w:pPr>
          <w:hyperlink w:anchor="_Toc186825753" w:history="1">
            <w:r w:rsidRPr="0094162A">
              <w:rPr>
                <w:rStyle w:val="Hyperlink"/>
                <w:noProof/>
                <w:sz w:val="22"/>
                <w:szCs w:val="22"/>
              </w:rPr>
              <w:t>4.3.1.3</w:t>
            </w:r>
            <w:r w:rsidRPr="0094162A">
              <w:rPr>
                <w:noProof/>
                <w:sz w:val="22"/>
                <w:szCs w:val="22"/>
              </w:rPr>
              <w:tab/>
            </w:r>
            <w:r w:rsidRPr="0094162A">
              <w:rPr>
                <w:rStyle w:val="Hyperlink"/>
                <w:noProof/>
                <w:sz w:val="22"/>
                <w:szCs w:val="22"/>
              </w:rPr>
              <w:t>Mô tả chức năng trong nút “Quản lý”</w:t>
            </w:r>
            <w:r w:rsidRPr="0094162A">
              <w:rPr>
                <w:noProof/>
                <w:webHidden/>
                <w:sz w:val="22"/>
                <w:szCs w:val="22"/>
              </w:rPr>
              <w:tab/>
            </w:r>
            <w:r w:rsidRPr="0094162A">
              <w:rPr>
                <w:noProof/>
                <w:webHidden/>
                <w:sz w:val="22"/>
                <w:szCs w:val="22"/>
              </w:rPr>
              <w:fldChar w:fldCharType="begin"/>
            </w:r>
            <w:r w:rsidRPr="0094162A">
              <w:rPr>
                <w:noProof/>
                <w:webHidden/>
                <w:sz w:val="22"/>
                <w:szCs w:val="22"/>
              </w:rPr>
              <w:instrText xml:space="preserve"> PAGEREF _Toc186825753 \h </w:instrText>
            </w:r>
            <w:r w:rsidRPr="0094162A">
              <w:rPr>
                <w:noProof/>
                <w:webHidden/>
                <w:sz w:val="22"/>
                <w:szCs w:val="22"/>
              </w:rPr>
            </w:r>
            <w:r w:rsidRPr="0094162A">
              <w:rPr>
                <w:noProof/>
                <w:webHidden/>
                <w:sz w:val="22"/>
                <w:szCs w:val="22"/>
              </w:rPr>
              <w:fldChar w:fldCharType="separate"/>
            </w:r>
            <w:r w:rsidRPr="0094162A">
              <w:rPr>
                <w:noProof/>
                <w:webHidden/>
                <w:sz w:val="22"/>
                <w:szCs w:val="22"/>
              </w:rPr>
              <w:t>28</w:t>
            </w:r>
            <w:r w:rsidRPr="0094162A">
              <w:rPr>
                <w:noProof/>
                <w:webHidden/>
                <w:sz w:val="22"/>
                <w:szCs w:val="22"/>
              </w:rPr>
              <w:fldChar w:fldCharType="end"/>
            </w:r>
          </w:hyperlink>
        </w:p>
        <w:p w14:paraId="54569819" w14:textId="741EC330" w:rsidR="0094162A" w:rsidRPr="0094162A" w:rsidRDefault="0094162A">
          <w:pPr>
            <w:pStyle w:val="TOC5"/>
            <w:rPr>
              <w:sz w:val="22"/>
              <w:szCs w:val="22"/>
            </w:rPr>
          </w:pPr>
          <w:hyperlink w:anchor="_Toc186825754" w:history="1">
            <w:r w:rsidRPr="0094162A">
              <w:rPr>
                <w:rStyle w:val="Hyperlink"/>
                <w:sz w:val="22"/>
                <w:szCs w:val="22"/>
                <w:lang w:val="vi"/>
              </w:rPr>
              <w:t>a.</w:t>
            </w:r>
            <w:r w:rsidRPr="0094162A">
              <w:rPr>
                <w:sz w:val="22"/>
                <w:szCs w:val="22"/>
              </w:rPr>
              <w:tab/>
            </w:r>
            <w:r w:rsidRPr="0094162A">
              <w:rPr>
                <w:rStyle w:val="Hyperlink"/>
                <w:bCs/>
                <w:sz w:val="22"/>
                <w:szCs w:val="22"/>
              </w:rPr>
              <w:t>“Tài khoản”</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_Toc186825754 \h </w:instrText>
            </w:r>
            <w:r w:rsidRPr="0094162A">
              <w:rPr>
                <w:webHidden/>
                <w:sz w:val="22"/>
                <w:szCs w:val="22"/>
              </w:rPr>
            </w:r>
            <w:r w:rsidRPr="0094162A">
              <w:rPr>
                <w:webHidden/>
                <w:sz w:val="22"/>
                <w:szCs w:val="22"/>
              </w:rPr>
              <w:fldChar w:fldCharType="separate"/>
            </w:r>
            <w:r w:rsidRPr="0094162A">
              <w:rPr>
                <w:webHidden/>
                <w:sz w:val="22"/>
                <w:szCs w:val="22"/>
              </w:rPr>
              <w:t>28</w:t>
            </w:r>
            <w:r w:rsidRPr="0094162A">
              <w:rPr>
                <w:webHidden/>
                <w:sz w:val="22"/>
                <w:szCs w:val="22"/>
              </w:rPr>
              <w:fldChar w:fldCharType="end"/>
            </w:r>
          </w:hyperlink>
        </w:p>
        <w:p w14:paraId="1915ECCC" w14:textId="21EDCBEF" w:rsidR="0094162A" w:rsidRPr="0094162A" w:rsidRDefault="0094162A">
          <w:pPr>
            <w:pStyle w:val="TOC5"/>
            <w:rPr>
              <w:sz w:val="22"/>
              <w:szCs w:val="22"/>
            </w:rPr>
          </w:pPr>
          <w:hyperlink w:anchor="_Toc186825755" w:history="1">
            <w:r w:rsidRPr="0094162A">
              <w:rPr>
                <w:rStyle w:val="Hyperlink"/>
                <w:sz w:val="22"/>
                <w:szCs w:val="22"/>
                <w:lang w:val="vi"/>
              </w:rPr>
              <w:t>b.</w:t>
            </w:r>
            <w:r w:rsidRPr="0094162A">
              <w:rPr>
                <w:sz w:val="22"/>
                <w:szCs w:val="22"/>
              </w:rPr>
              <w:tab/>
            </w:r>
            <w:r w:rsidRPr="0094162A">
              <w:rPr>
                <w:rStyle w:val="Hyperlink"/>
                <w:bCs/>
                <w:sz w:val="22"/>
                <w:szCs w:val="22"/>
              </w:rPr>
              <w:t>“Hoá đơn”</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_Toc186825755 \h </w:instrText>
            </w:r>
            <w:r w:rsidRPr="0094162A">
              <w:rPr>
                <w:webHidden/>
                <w:sz w:val="22"/>
                <w:szCs w:val="22"/>
              </w:rPr>
            </w:r>
            <w:r w:rsidRPr="0094162A">
              <w:rPr>
                <w:webHidden/>
                <w:sz w:val="22"/>
                <w:szCs w:val="22"/>
              </w:rPr>
              <w:fldChar w:fldCharType="separate"/>
            </w:r>
            <w:r w:rsidRPr="0094162A">
              <w:rPr>
                <w:webHidden/>
                <w:sz w:val="22"/>
                <w:szCs w:val="22"/>
              </w:rPr>
              <w:t>28</w:t>
            </w:r>
            <w:r w:rsidRPr="0094162A">
              <w:rPr>
                <w:webHidden/>
                <w:sz w:val="22"/>
                <w:szCs w:val="22"/>
              </w:rPr>
              <w:fldChar w:fldCharType="end"/>
            </w:r>
          </w:hyperlink>
        </w:p>
        <w:p w14:paraId="792A0F4B" w14:textId="150ED481" w:rsidR="0094162A" w:rsidRPr="0094162A" w:rsidRDefault="0094162A">
          <w:pPr>
            <w:pStyle w:val="TOC5"/>
            <w:rPr>
              <w:sz w:val="22"/>
              <w:szCs w:val="22"/>
            </w:rPr>
          </w:pPr>
          <w:hyperlink w:anchor="_Toc186825756" w:history="1">
            <w:r w:rsidRPr="0094162A">
              <w:rPr>
                <w:rStyle w:val="Hyperlink"/>
                <w:sz w:val="22"/>
                <w:szCs w:val="22"/>
                <w:lang w:val="vi"/>
              </w:rPr>
              <w:t>c.</w:t>
            </w:r>
            <w:r w:rsidRPr="0094162A">
              <w:rPr>
                <w:sz w:val="22"/>
                <w:szCs w:val="22"/>
              </w:rPr>
              <w:tab/>
            </w:r>
            <w:r w:rsidRPr="0094162A">
              <w:rPr>
                <w:rStyle w:val="Hyperlink"/>
                <w:bCs/>
                <w:sz w:val="22"/>
                <w:szCs w:val="22"/>
              </w:rPr>
              <w:t>“Lịch trực”</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_Toc186825756 \h </w:instrText>
            </w:r>
            <w:r w:rsidRPr="0094162A">
              <w:rPr>
                <w:webHidden/>
                <w:sz w:val="22"/>
                <w:szCs w:val="22"/>
              </w:rPr>
            </w:r>
            <w:r w:rsidRPr="0094162A">
              <w:rPr>
                <w:webHidden/>
                <w:sz w:val="22"/>
                <w:szCs w:val="22"/>
              </w:rPr>
              <w:fldChar w:fldCharType="separate"/>
            </w:r>
            <w:r w:rsidRPr="0094162A">
              <w:rPr>
                <w:webHidden/>
                <w:sz w:val="22"/>
                <w:szCs w:val="22"/>
              </w:rPr>
              <w:t>29</w:t>
            </w:r>
            <w:r w:rsidRPr="0094162A">
              <w:rPr>
                <w:webHidden/>
                <w:sz w:val="22"/>
                <w:szCs w:val="22"/>
              </w:rPr>
              <w:fldChar w:fldCharType="end"/>
            </w:r>
          </w:hyperlink>
        </w:p>
        <w:p w14:paraId="5D99B17F" w14:textId="13B4F702" w:rsidR="0094162A" w:rsidRPr="0094162A" w:rsidRDefault="0094162A">
          <w:pPr>
            <w:pStyle w:val="TOC5"/>
            <w:rPr>
              <w:sz w:val="22"/>
              <w:szCs w:val="22"/>
            </w:rPr>
          </w:pPr>
          <w:hyperlink w:anchor="_Toc186825757" w:history="1">
            <w:r w:rsidRPr="0094162A">
              <w:rPr>
                <w:rStyle w:val="Hyperlink"/>
                <w:sz w:val="22"/>
                <w:szCs w:val="22"/>
                <w:lang w:val="vi"/>
              </w:rPr>
              <w:t>d.</w:t>
            </w:r>
            <w:r w:rsidRPr="0094162A">
              <w:rPr>
                <w:sz w:val="22"/>
                <w:szCs w:val="22"/>
              </w:rPr>
              <w:tab/>
            </w:r>
            <w:r w:rsidRPr="0094162A">
              <w:rPr>
                <w:rStyle w:val="Hyperlink"/>
                <w:bCs/>
                <w:sz w:val="22"/>
                <w:szCs w:val="22"/>
              </w:rPr>
              <w:t>“Lịch khám bệnh”</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_Toc186825757 \h </w:instrText>
            </w:r>
            <w:r w:rsidRPr="0094162A">
              <w:rPr>
                <w:webHidden/>
                <w:sz w:val="22"/>
                <w:szCs w:val="22"/>
              </w:rPr>
            </w:r>
            <w:r w:rsidRPr="0094162A">
              <w:rPr>
                <w:webHidden/>
                <w:sz w:val="22"/>
                <w:szCs w:val="22"/>
              </w:rPr>
              <w:fldChar w:fldCharType="separate"/>
            </w:r>
            <w:r w:rsidRPr="0094162A">
              <w:rPr>
                <w:webHidden/>
                <w:sz w:val="22"/>
                <w:szCs w:val="22"/>
              </w:rPr>
              <w:t>29</w:t>
            </w:r>
            <w:r w:rsidRPr="0094162A">
              <w:rPr>
                <w:webHidden/>
                <w:sz w:val="22"/>
                <w:szCs w:val="22"/>
              </w:rPr>
              <w:fldChar w:fldCharType="end"/>
            </w:r>
          </w:hyperlink>
        </w:p>
        <w:p w14:paraId="6C3B3BB6" w14:textId="0BAC692B" w:rsidR="0094162A" w:rsidRPr="0094162A" w:rsidRDefault="0094162A">
          <w:pPr>
            <w:pStyle w:val="TOC5"/>
            <w:rPr>
              <w:sz w:val="22"/>
              <w:szCs w:val="22"/>
            </w:rPr>
          </w:pPr>
          <w:hyperlink w:anchor="_Toc186825758" w:history="1">
            <w:r w:rsidRPr="0094162A">
              <w:rPr>
                <w:rStyle w:val="Hyperlink"/>
                <w:sz w:val="22"/>
                <w:szCs w:val="22"/>
                <w:lang w:val="vi"/>
              </w:rPr>
              <w:t>e.</w:t>
            </w:r>
            <w:r w:rsidRPr="0094162A">
              <w:rPr>
                <w:sz w:val="22"/>
                <w:szCs w:val="22"/>
              </w:rPr>
              <w:tab/>
            </w:r>
            <w:r w:rsidRPr="0094162A">
              <w:rPr>
                <w:rStyle w:val="Hyperlink"/>
                <w:bCs/>
                <w:sz w:val="22"/>
                <w:szCs w:val="22"/>
              </w:rPr>
              <w:t>“Chăm sóc bệnh nhân”</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_Toc186825758 \h </w:instrText>
            </w:r>
            <w:r w:rsidRPr="0094162A">
              <w:rPr>
                <w:webHidden/>
                <w:sz w:val="22"/>
                <w:szCs w:val="22"/>
              </w:rPr>
            </w:r>
            <w:r w:rsidRPr="0094162A">
              <w:rPr>
                <w:webHidden/>
                <w:sz w:val="22"/>
                <w:szCs w:val="22"/>
              </w:rPr>
              <w:fldChar w:fldCharType="separate"/>
            </w:r>
            <w:r w:rsidRPr="0094162A">
              <w:rPr>
                <w:webHidden/>
                <w:sz w:val="22"/>
                <w:szCs w:val="22"/>
              </w:rPr>
              <w:t>30</w:t>
            </w:r>
            <w:r w:rsidRPr="0094162A">
              <w:rPr>
                <w:webHidden/>
                <w:sz w:val="22"/>
                <w:szCs w:val="22"/>
              </w:rPr>
              <w:fldChar w:fldCharType="end"/>
            </w:r>
          </w:hyperlink>
        </w:p>
        <w:p w14:paraId="376EA882" w14:textId="4AF0F0B7" w:rsidR="0094162A" w:rsidRPr="0094162A" w:rsidRDefault="0094162A">
          <w:pPr>
            <w:pStyle w:val="TOC4"/>
            <w:tabs>
              <w:tab w:val="left" w:pos="1680"/>
              <w:tab w:val="right" w:leader="dot" w:pos="11020"/>
            </w:tabs>
            <w:rPr>
              <w:noProof/>
              <w:sz w:val="22"/>
              <w:szCs w:val="22"/>
            </w:rPr>
          </w:pPr>
          <w:hyperlink w:anchor="_Toc186825759" w:history="1">
            <w:r w:rsidRPr="0094162A">
              <w:rPr>
                <w:rStyle w:val="Hyperlink"/>
                <w:noProof/>
                <w:sz w:val="22"/>
                <w:szCs w:val="22"/>
              </w:rPr>
              <w:t>4.3.1.4</w:t>
            </w:r>
            <w:r w:rsidRPr="0094162A">
              <w:rPr>
                <w:noProof/>
                <w:sz w:val="22"/>
                <w:szCs w:val="22"/>
              </w:rPr>
              <w:tab/>
            </w:r>
            <w:r w:rsidRPr="0094162A">
              <w:rPr>
                <w:rStyle w:val="Hyperlink"/>
                <w:noProof/>
                <w:sz w:val="22"/>
                <w:szCs w:val="22"/>
              </w:rPr>
              <w:t>Mô tả các chức năng trong nút “Thống kê”</w:t>
            </w:r>
            <w:r w:rsidRPr="0094162A">
              <w:rPr>
                <w:noProof/>
                <w:webHidden/>
                <w:sz w:val="22"/>
                <w:szCs w:val="22"/>
              </w:rPr>
              <w:tab/>
            </w:r>
            <w:r w:rsidRPr="0094162A">
              <w:rPr>
                <w:noProof/>
                <w:webHidden/>
                <w:sz w:val="22"/>
                <w:szCs w:val="22"/>
              </w:rPr>
              <w:fldChar w:fldCharType="begin"/>
            </w:r>
            <w:r w:rsidRPr="0094162A">
              <w:rPr>
                <w:noProof/>
                <w:webHidden/>
                <w:sz w:val="22"/>
                <w:szCs w:val="22"/>
              </w:rPr>
              <w:instrText xml:space="preserve"> PAGEREF _Toc186825759 \h </w:instrText>
            </w:r>
            <w:r w:rsidRPr="0094162A">
              <w:rPr>
                <w:noProof/>
                <w:webHidden/>
                <w:sz w:val="22"/>
                <w:szCs w:val="22"/>
              </w:rPr>
            </w:r>
            <w:r w:rsidRPr="0094162A">
              <w:rPr>
                <w:noProof/>
                <w:webHidden/>
                <w:sz w:val="22"/>
                <w:szCs w:val="22"/>
              </w:rPr>
              <w:fldChar w:fldCharType="separate"/>
            </w:r>
            <w:r w:rsidRPr="0094162A">
              <w:rPr>
                <w:noProof/>
                <w:webHidden/>
                <w:sz w:val="22"/>
                <w:szCs w:val="22"/>
              </w:rPr>
              <w:t>30</w:t>
            </w:r>
            <w:r w:rsidRPr="0094162A">
              <w:rPr>
                <w:noProof/>
                <w:webHidden/>
                <w:sz w:val="22"/>
                <w:szCs w:val="22"/>
              </w:rPr>
              <w:fldChar w:fldCharType="end"/>
            </w:r>
          </w:hyperlink>
        </w:p>
        <w:p w14:paraId="2B435294" w14:textId="75F9364C" w:rsidR="0094162A" w:rsidRPr="0094162A" w:rsidRDefault="0094162A">
          <w:pPr>
            <w:pStyle w:val="TOC5"/>
            <w:rPr>
              <w:sz w:val="22"/>
              <w:szCs w:val="22"/>
            </w:rPr>
          </w:pPr>
          <w:hyperlink w:anchor="_Toc186825760" w:history="1">
            <w:r w:rsidRPr="0094162A">
              <w:rPr>
                <w:rStyle w:val="Hyperlink"/>
                <w:bCs/>
                <w:sz w:val="22"/>
                <w:szCs w:val="22"/>
              </w:rPr>
              <w:t>a.</w:t>
            </w:r>
            <w:r w:rsidRPr="0094162A">
              <w:rPr>
                <w:sz w:val="22"/>
                <w:szCs w:val="22"/>
              </w:rPr>
              <w:tab/>
            </w:r>
            <w:r w:rsidRPr="0094162A">
              <w:rPr>
                <w:rStyle w:val="Hyperlink"/>
                <w:bCs/>
                <w:sz w:val="22"/>
                <w:szCs w:val="22"/>
              </w:rPr>
              <w:t>“Báo cáo thuốc”</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_Toc186825760 \h </w:instrText>
            </w:r>
            <w:r w:rsidRPr="0094162A">
              <w:rPr>
                <w:webHidden/>
                <w:sz w:val="22"/>
                <w:szCs w:val="22"/>
              </w:rPr>
            </w:r>
            <w:r w:rsidRPr="0094162A">
              <w:rPr>
                <w:webHidden/>
                <w:sz w:val="22"/>
                <w:szCs w:val="22"/>
              </w:rPr>
              <w:fldChar w:fldCharType="separate"/>
            </w:r>
            <w:r w:rsidRPr="0094162A">
              <w:rPr>
                <w:webHidden/>
                <w:sz w:val="22"/>
                <w:szCs w:val="22"/>
              </w:rPr>
              <w:t>30</w:t>
            </w:r>
            <w:r w:rsidRPr="0094162A">
              <w:rPr>
                <w:webHidden/>
                <w:sz w:val="22"/>
                <w:szCs w:val="22"/>
              </w:rPr>
              <w:fldChar w:fldCharType="end"/>
            </w:r>
          </w:hyperlink>
        </w:p>
        <w:p w14:paraId="50C3B8F4" w14:textId="67373150" w:rsidR="0094162A" w:rsidRPr="0094162A" w:rsidRDefault="0094162A">
          <w:pPr>
            <w:pStyle w:val="TOC5"/>
            <w:rPr>
              <w:sz w:val="22"/>
              <w:szCs w:val="22"/>
            </w:rPr>
          </w:pPr>
          <w:hyperlink w:anchor="_Toc186825761" w:history="1">
            <w:r w:rsidRPr="0094162A">
              <w:rPr>
                <w:rStyle w:val="Hyperlink"/>
                <w:bCs/>
                <w:sz w:val="22"/>
                <w:szCs w:val="22"/>
              </w:rPr>
              <w:t>b.</w:t>
            </w:r>
            <w:r w:rsidRPr="0094162A">
              <w:rPr>
                <w:sz w:val="22"/>
                <w:szCs w:val="22"/>
              </w:rPr>
              <w:tab/>
            </w:r>
            <w:r w:rsidRPr="0094162A">
              <w:rPr>
                <w:rStyle w:val="Hyperlink"/>
                <w:bCs/>
                <w:sz w:val="22"/>
                <w:szCs w:val="22"/>
              </w:rPr>
              <w:t>“Báo cáo doanh thu”</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_Toc186825761 \h </w:instrText>
            </w:r>
            <w:r w:rsidRPr="0094162A">
              <w:rPr>
                <w:webHidden/>
                <w:sz w:val="22"/>
                <w:szCs w:val="22"/>
              </w:rPr>
            </w:r>
            <w:r w:rsidRPr="0094162A">
              <w:rPr>
                <w:webHidden/>
                <w:sz w:val="22"/>
                <w:szCs w:val="22"/>
              </w:rPr>
              <w:fldChar w:fldCharType="separate"/>
            </w:r>
            <w:r w:rsidRPr="0094162A">
              <w:rPr>
                <w:webHidden/>
                <w:sz w:val="22"/>
                <w:szCs w:val="22"/>
              </w:rPr>
              <w:t>31</w:t>
            </w:r>
            <w:r w:rsidRPr="0094162A">
              <w:rPr>
                <w:webHidden/>
                <w:sz w:val="22"/>
                <w:szCs w:val="22"/>
              </w:rPr>
              <w:fldChar w:fldCharType="end"/>
            </w:r>
          </w:hyperlink>
        </w:p>
        <w:p w14:paraId="7F9B4386" w14:textId="2FE845E1" w:rsidR="0094162A" w:rsidRPr="0094162A" w:rsidRDefault="0094162A">
          <w:pPr>
            <w:pStyle w:val="TOC5"/>
            <w:rPr>
              <w:sz w:val="22"/>
              <w:szCs w:val="22"/>
            </w:rPr>
          </w:pPr>
          <w:hyperlink w:anchor="_Toc186825762" w:history="1">
            <w:r w:rsidRPr="0094162A">
              <w:rPr>
                <w:rStyle w:val="Hyperlink"/>
                <w:bCs/>
                <w:sz w:val="22"/>
                <w:szCs w:val="22"/>
              </w:rPr>
              <w:t>c.</w:t>
            </w:r>
            <w:r w:rsidRPr="0094162A">
              <w:rPr>
                <w:sz w:val="22"/>
                <w:szCs w:val="22"/>
              </w:rPr>
              <w:tab/>
            </w:r>
            <w:r w:rsidRPr="0094162A">
              <w:rPr>
                <w:rStyle w:val="Hyperlink"/>
                <w:bCs/>
                <w:sz w:val="22"/>
                <w:szCs w:val="22"/>
              </w:rPr>
              <w:t>“Tình hình Bệnh”</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_Toc186825762 \h </w:instrText>
            </w:r>
            <w:r w:rsidRPr="0094162A">
              <w:rPr>
                <w:webHidden/>
                <w:sz w:val="22"/>
                <w:szCs w:val="22"/>
              </w:rPr>
            </w:r>
            <w:r w:rsidRPr="0094162A">
              <w:rPr>
                <w:webHidden/>
                <w:sz w:val="22"/>
                <w:szCs w:val="22"/>
              </w:rPr>
              <w:fldChar w:fldCharType="separate"/>
            </w:r>
            <w:r w:rsidRPr="0094162A">
              <w:rPr>
                <w:webHidden/>
                <w:sz w:val="22"/>
                <w:szCs w:val="22"/>
              </w:rPr>
              <w:t>33</w:t>
            </w:r>
            <w:r w:rsidRPr="0094162A">
              <w:rPr>
                <w:webHidden/>
                <w:sz w:val="22"/>
                <w:szCs w:val="22"/>
              </w:rPr>
              <w:fldChar w:fldCharType="end"/>
            </w:r>
          </w:hyperlink>
        </w:p>
        <w:p w14:paraId="027A788D" w14:textId="3BC4A809" w:rsidR="0094162A" w:rsidRPr="0094162A" w:rsidRDefault="0094162A">
          <w:pPr>
            <w:pStyle w:val="TOC4"/>
            <w:tabs>
              <w:tab w:val="left" w:pos="1680"/>
              <w:tab w:val="right" w:leader="dot" w:pos="11020"/>
            </w:tabs>
            <w:rPr>
              <w:noProof/>
              <w:sz w:val="22"/>
              <w:szCs w:val="22"/>
            </w:rPr>
          </w:pPr>
          <w:hyperlink w:anchor="_Toc186825763" w:history="1">
            <w:r w:rsidRPr="0094162A">
              <w:rPr>
                <w:rStyle w:val="Hyperlink"/>
                <w:noProof/>
                <w:sz w:val="22"/>
                <w:szCs w:val="22"/>
              </w:rPr>
              <w:t>4.3.1.5</w:t>
            </w:r>
            <w:r w:rsidRPr="0094162A">
              <w:rPr>
                <w:noProof/>
                <w:sz w:val="22"/>
                <w:szCs w:val="22"/>
              </w:rPr>
              <w:tab/>
            </w:r>
            <w:r w:rsidRPr="0094162A">
              <w:rPr>
                <w:rStyle w:val="Hyperlink"/>
                <w:noProof/>
                <w:sz w:val="22"/>
                <w:szCs w:val="22"/>
              </w:rPr>
              <w:t>Chức năng trợ lý ảo</w:t>
            </w:r>
            <w:r w:rsidRPr="0094162A">
              <w:rPr>
                <w:noProof/>
                <w:webHidden/>
                <w:sz w:val="22"/>
                <w:szCs w:val="22"/>
              </w:rPr>
              <w:tab/>
            </w:r>
            <w:r w:rsidRPr="0094162A">
              <w:rPr>
                <w:noProof/>
                <w:webHidden/>
                <w:sz w:val="22"/>
                <w:szCs w:val="22"/>
              </w:rPr>
              <w:fldChar w:fldCharType="begin"/>
            </w:r>
            <w:r w:rsidRPr="0094162A">
              <w:rPr>
                <w:noProof/>
                <w:webHidden/>
                <w:sz w:val="22"/>
                <w:szCs w:val="22"/>
              </w:rPr>
              <w:instrText xml:space="preserve"> PAGEREF _Toc186825763 \h </w:instrText>
            </w:r>
            <w:r w:rsidRPr="0094162A">
              <w:rPr>
                <w:noProof/>
                <w:webHidden/>
                <w:sz w:val="22"/>
                <w:szCs w:val="22"/>
              </w:rPr>
            </w:r>
            <w:r w:rsidRPr="0094162A">
              <w:rPr>
                <w:noProof/>
                <w:webHidden/>
                <w:sz w:val="22"/>
                <w:szCs w:val="22"/>
              </w:rPr>
              <w:fldChar w:fldCharType="separate"/>
            </w:r>
            <w:r w:rsidRPr="0094162A">
              <w:rPr>
                <w:noProof/>
                <w:webHidden/>
                <w:sz w:val="22"/>
                <w:szCs w:val="22"/>
              </w:rPr>
              <w:t>35</w:t>
            </w:r>
            <w:r w:rsidRPr="0094162A">
              <w:rPr>
                <w:noProof/>
                <w:webHidden/>
                <w:sz w:val="22"/>
                <w:szCs w:val="22"/>
              </w:rPr>
              <w:fldChar w:fldCharType="end"/>
            </w:r>
          </w:hyperlink>
        </w:p>
        <w:p w14:paraId="2F6F58EB" w14:textId="56FA3B89" w:rsidR="0094162A" w:rsidRPr="0094162A" w:rsidRDefault="0094162A">
          <w:pPr>
            <w:pStyle w:val="TOC3"/>
            <w:tabs>
              <w:tab w:val="left" w:pos="1200"/>
              <w:tab w:val="right" w:leader="dot" w:pos="11020"/>
            </w:tabs>
            <w:rPr>
              <w:rFonts w:cstheme="minorBidi"/>
              <w:kern w:val="2"/>
              <w:lang w:eastAsia="ja-JP"/>
              <w14:ligatures w14:val="standardContextual"/>
            </w:rPr>
          </w:pPr>
          <w:hyperlink w:anchor="_Toc186825764" w:history="1">
            <w:r w:rsidRPr="0094162A">
              <w:rPr>
                <w:rStyle w:val="Hyperlink"/>
              </w:rPr>
              <w:t>4.3.2</w:t>
            </w:r>
            <w:r w:rsidRPr="0094162A">
              <w:rPr>
                <w:rFonts w:cstheme="minorBidi"/>
                <w:kern w:val="2"/>
                <w:lang w:eastAsia="ja-JP"/>
                <w14:ligatures w14:val="standardContextual"/>
              </w:rPr>
              <w:tab/>
            </w:r>
            <w:r w:rsidRPr="0094162A">
              <w:rPr>
                <w:rStyle w:val="Hyperlink"/>
              </w:rPr>
              <w:t>Giao diện chung của các nhân viên còn lại</w:t>
            </w:r>
            <w:r w:rsidRPr="0094162A">
              <w:rPr>
                <w:webHidden/>
              </w:rPr>
              <w:tab/>
            </w:r>
            <w:r w:rsidRPr="0094162A">
              <w:rPr>
                <w:webHidden/>
              </w:rPr>
              <w:fldChar w:fldCharType="begin"/>
            </w:r>
            <w:r w:rsidRPr="0094162A">
              <w:rPr>
                <w:webHidden/>
              </w:rPr>
              <w:instrText xml:space="preserve"> PAGEREF _Toc186825764 \h </w:instrText>
            </w:r>
            <w:r w:rsidRPr="0094162A">
              <w:rPr>
                <w:webHidden/>
              </w:rPr>
            </w:r>
            <w:r w:rsidRPr="0094162A">
              <w:rPr>
                <w:webHidden/>
              </w:rPr>
              <w:fldChar w:fldCharType="separate"/>
            </w:r>
            <w:r w:rsidRPr="0094162A">
              <w:rPr>
                <w:webHidden/>
              </w:rPr>
              <w:t>36</w:t>
            </w:r>
            <w:r w:rsidRPr="0094162A">
              <w:rPr>
                <w:webHidden/>
              </w:rPr>
              <w:fldChar w:fldCharType="end"/>
            </w:r>
          </w:hyperlink>
        </w:p>
        <w:p w14:paraId="5DB302D8" w14:textId="3A2EBB2D" w:rsidR="0094162A" w:rsidRPr="0094162A" w:rsidRDefault="0094162A">
          <w:pPr>
            <w:pStyle w:val="TOC4"/>
            <w:tabs>
              <w:tab w:val="left" w:pos="1200"/>
              <w:tab w:val="right" w:leader="dot" w:pos="11020"/>
            </w:tabs>
            <w:rPr>
              <w:noProof/>
              <w:sz w:val="22"/>
              <w:szCs w:val="22"/>
            </w:rPr>
          </w:pPr>
          <w:hyperlink w:anchor="_Toc186825765" w:history="1">
            <w:r w:rsidRPr="0094162A">
              <w:rPr>
                <w:rStyle w:val="Hyperlink"/>
                <w:noProof/>
                <w:sz w:val="22"/>
                <w:szCs w:val="22"/>
              </w:rPr>
              <w:t>a.</w:t>
            </w:r>
            <w:r w:rsidRPr="0094162A">
              <w:rPr>
                <w:noProof/>
                <w:sz w:val="22"/>
                <w:szCs w:val="22"/>
              </w:rPr>
              <w:tab/>
            </w:r>
            <w:r w:rsidRPr="0094162A">
              <w:rPr>
                <w:rStyle w:val="Hyperlink"/>
                <w:noProof/>
                <w:sz w:val="22"/>
                <w:szCs w:val="22"/>
              </w:rPr>
              <w:t>Thông tin cá nhân</w:t>
            </w:r>
            <w:r w:rsidRPr="0094162A">
              <w:rPr>
                <w:noProof/>
                <w:webHidden/>
                <w:sz w:val="22"/>
                <w:szCs w:val="22"/>
              </w:rPr>
              <w:tab/>
            </w:r>
            <w:r w:rsidRPr="0094162A">
              <w:rPr>
                <w:noProof/>
                <w:webHidden/>
                <w:sz w:val="22"/>
                <w:szCs w:val="22"/>
              </w:rPr>
              <w:fldChar w:fldCharType="begin"/>
            </w:r>
            <w:r w:rsidRPr="0094162A">
              <w:rPr>
                <w:noProof/>
                <w:webHidden/>
                <w:sz w:val="22"/>
                <w:szCs w:val="22"/>
              </w:rPr>
              <w:instrText xml:space="preserve"> PAGEREF _Toc186825765 \h </w:instrText>
            </w:r>
            <w:r w:rsidRPr="0094162A">
              <w:rPr>
                <w:noProof/>
                <w:webHidden/>
                <w:sz w:val="22"/>
                <w:szCs w:val="22"/>
              </w:rPr>
            </w:r>
            <w:r w:rsidRPr="0094162A">
              <w:rPr>
                <w:noProof/>
                <w:webHidden/>
                <w:sz w:val="22"/>
                <w:szCs w:val="22"/>
              </w:rPr>
              <w:fldChar w:fldCharType="separate"/>
            </w:r>
            <w:r w:rsidRPr="0094162A">
              <w:rPr>
                <w:noProof/>
                <w:webHidden/>
                <w:sz w:val="22"/>
                <w:szCs w:val="22"/>
              </w:rPr>
              <w:t>36</w:t>
            </w:r>
            <w:r w:rsidRPr="0094162A">
              <w:rPr>
                <w:noProof/>
                <w:webHidden/>
                <w:sz w:val="22"/>
                <w:szCs w:val="22"/>
              </w:rPr>
              <w:fldChar w:fldCharType="end"/>
            </w:r>
          </w:hyperlink>
        </w:p>
        <w:p w14:paraId="3780F049" w14:textId="31BEBD79" w:rsidR="0094162A" w:rsidRPr="0094162A" w:rsidRDefault="0094162A">
          <w:pPr>
            <w:pStyle w:val="TOC4"/>
            <w:tabs>
              <w:tab w:val="left" w:pos="1200"/>
              <w:tab w:val="right" w:leader="dot" w:pos="11020"/>
            </w:tabs>
            <w:rPr>
              <w:noProof/>
              <w:sz w:val="22"/>
              <w:szCs w:val="22"/>
            </w:rPr>
          </w:pPr>
          <w:hyperlink w:anchor="_Toc186825766" w:history="1">
            <w:r w:rsidRPr="0094162A">
              <w:rPr>
                <w:rStyle w:val="Hyperlink"/>
                <w:noProof/>
                <w:sz w:val="22"/>
                <w:szCs w:val="22"/>
              </w:rPr>
              <w:t>b.</w:t>
            </w:r>
            <w:r w:rsidRPr="0094162A">
              <w:rPr>
                <w:noProof/>
                <w:sz w:val="22"/>
                <w:szCs w:val="22"/>
              </w:rPr>
              <w:tab/>
            </w:r>
            <w:r w:rsidRPr="0094162A">
              <w:rPr>
                <w:rStyle w:val="Hyperlink"/>
                <w:noProof/>
                <w:sz w:val="22"/>
                <w:szCs w:val="22"/>
              </w:rPr>
              <w:t>Lịch trực</w:t>
            </w:r>
            <w:r w:rsidRPr="0094162A">
              <w:rPr>
                <w:noProof/>
                <w:webHidden/>
                <w:sz w:val="22"/>
                <w:szCs w:val="22"/>
              </w:rPr>
              <w:tab/>
            </w:r>
            <w:r w:rsidRPr="0094162A">
              <w:rPr>
                <w:noProof/>
                <w:webHidden/>
                <w:sz w:val="22"/>
                <w:szCs w:val="22"/>
              </w:rPr>
              <w:fldChar w:fldCharType="begin"/>
            </w:r>
            <w:r w:rsidRPr="0094162A">
              <w:rPr>
                <w:noProof/>
                <w:webHidden/>
                <w:sz w:val="22"/>
                <w:szCs w:val="22"/>
              </w:rPr>
              <w:instrText xml:space="preserve"> PAGEREF _Toc186825766 \h </w:instrText>
            </w:r>
            <w:r w:rsidRPr="0094162A">
              <w:rPr>
                <w:noProof/>
                <w:webHidden/>
                <w:sz w:val="22"/>
                <w:szCs w:val="22"/>
              </w:rPr>
            </w:r>
            <w:r w:rsidRPr="0094162A">
              <w:rPr>
                <w:noProof/>
                <w:webHidden/>
                <w:sz w:val="22"/>
                <w:szCs w:val="22"/>
              </w:rPr>
              <w:fldChar w:fldCharType="separate"/>
            </w:r>
            <w:r w:rsidRPr="0094162A">
              <w:rPr>
                <w:noProof/>
                <w:webHidden/>
                <w:sz w:val="22"/>
                <w:szCs w:val="22"/>
              </w:rPr>
              <w:t>37</w:t>
            </w:r>
            <w:r w:rsidRPr="0094162A">
              <w:rPr>
                <w:noProof/>
                <w:webHidden/>
                <w:sz w:val="22"/>
                <w:szCs w:val="22"/>
              </w:rPr>
              <w:fldChar w:fldCharType="end"/>
            </w:r>
          </w:hyperlink>
        </w:p>
        <w:p w14:paraId="688EF5DC" w14:textId="2DF2B398" w:rsidR="0094162A" w:rsidRPr="0094162A" w:rsidRDefault="0094162A">
          <w:pPr>
            <w:pStyle w:val="TOC4"/>
            <w:tabs>
              <w:tab w:val="left" w:pos="1200"/>
              <w:tab w:val="right" w:leader="dot" w:pos="11020"/>
            </w:tabs>
            <w:rPr>
              <w:noProof/>
              <w:sz w:val="22"/>
              <w:szCs w:val="22"/>
            </w:rPr>
          </w:pPr>
          <w:hyperlink w:anchor="_Toc186825767" w:history="1">
            <w:r w:rsidRPr="0094162A">
              <w:rPr>
                <w:rStyle w:val="Hyperlink"/>
                <w:noProof/>
                <w:sz w:val="22"/>
                <w:szCs w:val="22"/>
              </w:rPr>
              <w:t>c.</w:t>
            </w:r>
            <w:r w:rsidRPr="0094162A">
              <w:rPr>
                <w:noProof/>
                <w:sz w:val="22"/>
                <w:szCs w:val="22"/>
              </w:rPr>
              <w:tab/>
            </w:r>
            <w:r w:rsidRPr="0094162A">
              <w:rPr>
                <w:rStyle w:val="Hyperlink"/>
                <w:noProof/>
                <w:sz w:val="22"/>
                <w:szCs w:val="22"/>
              </w:rPr>
              <w:t>Trợ lý ảo</w:t>
            </w:r>
            <w:r w:rsidRPr="0094162A">
              <w:rPr>
                <w:noProof/>
                <w:webHidden/>
                <w:sz w:val="22"/>
                <w:szCs w:val="22"/>
              </w:rPr>
              <w:tab/>
            </w:r>
            <w:r w:rsidRPr="0094162A">
              <w:rPr>
                <w:noProof/>
                <w:webHidden/>
                <w:sz w:val="22"/>
                <w:szCs w:val="22"/>
              </w:rPr>
              <w:fldChar w:fldCharType="begin"/>
            </w:r>
            <w:r w:rsidRPr="0094162A">
              <w:rPr>
                <w:noProof/>
                <w:webHidden/>
                <w:sz w:val="22"/>
                <w:szCs w:val="22"/>
              </w:rPr>
              <w:instrText xml:space="preserve"> PAGEREF _Toc186825767 \h </w:instrText>
            </w:r>
            <w:r w:rsidRPr="0094162A">
              <w:rPr>
                <w:noProof/>
                <w:webHidden/>
                <w:sz w:val="22"/>
                <w:szCs w:val="22"/>
              </w:rPr>
            </w:r>
            <w:r w:rsidRPr="0094162A">
              <w:rPr>
                <w:noProof/>
                <w:webHidden/>
                <w:sz w:val="22"/>
                <w:szCs w:val="22"/>
              </w:rPr>
              <w:fldChar w:fldCharType="separate"/>
            </w:r>
            <w:r w:rsidRPr="0094162A">
              <w:rPr>
                <w:noProof/>
                <w:webHidden/>
                <w:sz w:val="22"/>
                <w:szCs w:val="22"/>
              </w:rPr>
              <w:t>37</w:t>
            </w:r>
            <w:r w:rsidRPr="0094162A">
              <w:rPr>
                <w:noProof/>
                <w:webHidden/>
                <w:sz w:val="22"/>
                <w:szCs w:val="22"/>
              </w:rPr>
              <w:fldChar w:fldCharType="end"/>
            </w:r>
          </w:hyperlink>
        </w:p>
        <w:p w14:paraId="4F7AF4DA" w14:textId="23BC70BF" w:rsidR="0094162A" w:rsidRPr="0094162A" w:rsidRDefault="0094162A">
          <w:pPr>
            <w:pStyle w:val="TOC4"/>
            <w:tabs>
              <w:tab w:val="left" w:pos="1680"/>
              <w:tab w:val="right" w:leader="dot" w:pos="11020"/>
            </w:tabs>
            <w:rPr>
              <w:noProof/>
              <w:sz w:val="22"/>
              <w:szCs w:val="22"/>
            </w:rPr>
          </w:pPr>
          <w:hyperlink w:anchor="_Toc186825768" w:history="1">
            <w:r w:rsidRPr="0094162A">
              <w:rPr>
                <w:rStyle w:val="Hyperlink"/>
                <w:noProof/>
                <w:sz w:val="22"/>
                <w:szCs w:val="22"/>
              </w:rPr>
              <w:t>4.3.2.1</w:t>
            </w:r>
            <w:r w:rsidRPr="0094162A">
              <w:rPr>
                <w:noProof/>
                <w:sz w:val="22"/>
                <w:szCs w:val="22"/>
              </w:rPr>
              <w:tab/>
            </w:r>
            <w:r w:rsidRPr="0094162A">
              <w:rPr>
                <w:rStyle w:val="Hyperlink"/>
                <w:noProof/>
                <w:sz w:val="22"/>
                <w:szCs w:val="22"/>
              </w:rPr>
              <w:t>Bác sĩ</w:t>
            </w:r>
            <w:r w:rsidRPr="0094162A">
              <w:rPr>
                <w:noProof/>
                <w:webHidden/>
                <w:sz w:val="22"/>
                <w:szCs w:val="22"/>
              </w:rPr>
              <w:tab/>
            </w:r>
            <w:r w:rsidRPr="0094162A">
              <w:rPr>
                <w:noProof/>
                <w:webHidden/>
                <w:sz w:val="22"/>
                <w:szCs w:val="22"/>
              </w:rPr>
              <w:fldChar w:fldCharType="begin"/>
            </w:r>
            <w:r w:rsidRPr="0094162A">
              <w:rPr>
                <w:noProof/>
                <w:webHidden/>
                <w:sz w:val="22"/>
                <w:szCs w:val="22"/>
              </w:rPr>
              <w:instrText xml:space="preserve"> PAGEREF _Toc186825768 \h </w:instrText>
            </w:r>
            <w:r w:rsidRPr="0094162A">
              <w:rPr>
                <w:noProof/>
                <w:webHidden/>
                <w:sz w:val="22"/>
                <w:szCs w:val="22"/>
              </w:rPr>
            </w:r>
            <w:r w:rsidRPr="0094162A">
              <w:rPr>
                <w:noProof/>
                <w:webHidden/>
                <w:sz w:val="22"/>
                <w:szCs w:val="22"/>
              </w:rPr>
              <w:fldChar w:fldCharType="separate"/>
            </w:r>
            <w:r w:rsidRPr="0094162A">
              <w:rPr>
                <w:noProof/>
                <w:webHidden/>
                <w:sz w:val="22"/>
                <w:szCs w:val="22"/>
              </w:rPr>
              <w:t>37</w:t>
            </w:r>
            <w:r w:rsidRPr="0094162A">
              <w:rPr>
                <w:noProof/>
                <w:webHidden/>
                <w:sz w:val="22"/>
                <w:szCs w:val="22"/>
              </w:rPr>
              <w:fldChar w:fldCharType="end"/>
            </w:r>
          </w:hyperlink>
        </w:p>
        <w:p w14:paraId="3B1039AB" w14:textId="47F5F1D4" w:rsidR="0094162A" w:rsidRPr="0094162A" w:rsidRDefault="0094162A">
          <w:pPr>
            <w:pStyle w:val="TOC4"/>
            <w:tabs>
              <w:tab w:val="left" w:pos="1680"/>
              <w:tab w:val="right" w:leader="dot" w:pos="11020"/>
            </w:tabs>
            <w:rPr>
              <w:noProof/>
              <w:sz w:val="22"/>
              <w:szCs w:val="22"/>
            </w:rPr>
          </w:pPr>
          <w:hyperlink w:anchor="_Toc186825769" w:history="1">
            <w:r w:rsidRPr="0094162A">
              <w:rPr>
                <w:rStyle w:val="Hyperlink"/>
                <w:noProof/>
                <w:sz w:val="22"/>
                <w:szCs w:val="22"/>
              </w:rPr>
              <w:t>4.3.2.2</w:t>
            </w:r>
            <w:r w:rsidRPr="0094162A">
              <w:rPr>
                <w:noProof/>
                <w:sz w:val="22"/>
                <w:szCs w:val="22"/>
              </w:rPr>
              <w:tab/>
            </w:r>
            <w:r w:rsidRPr="0094162A">
              <w:rPr>
                <w:rStyle w:val="Hyperlink"/>
                <w:noProof/>
                <w:sz w:val="22"/>
                <w:szCs w:val="22"/>
              </w:rPr>
              <w:t>Điều dưỡng</w:t>
            </w:r>
            <w:r w:rsidRPr="0094162A">
              <w:rPr>
                <w:noProof/>
                <w:webHidden/>
                <w:sz w:val="22"/>
                <w:szCs w:val="22"/>
              </w:rPr>
              <w:tab/>
            </w:r>
            <w:r w:rsidRPr="0094162A">
              <w:rPr>
                <w:noProof/>
                <w:webHidden/>
                <w:sz w:val="22"/>
                <w:szCs w:val="22"/>
              </w:rPr>
              <w:fldChar w:fldCharType="begin"/>
            </w:r>
            <w:r w:rsidRPr="0094162A">
              <w:rPr>
                <w:noProof/>
                <w:webHidden/>
                <w:sz w:val="22"/>
                <w:szCs w:val="22"/>
              </w:rPr>
              <w:instrText xml:space="preserve"> PAGEREF _Toc186825769 \h </w:instrText>
            </w:r>
            <w:r w:rsidRPr="0094162A">
              <w:rPr>
                <w:noProof/>
                <w:webHidden/>
                <w:sz w:val="22"/>
                <w:szCs w:val="22"/>
              </w:rPr>
            </w:r>
            <w:r w:rsidRPr="0094162A">
              <w:rPr>
                <w:noProof/>
                <w:webHidden/>
                <w:sz w:val="22"/>
                <w:szCs w:val="22"/>
              </w:rPr>
              <w:fldChar w:fldCharType="separate"/>
            </w:r>
            <w:r w:rsidRPr="0094162A">
              <w:rPr>
                <w:noProof/>
                <w:webHidden/>
                <w:sz w:val="22"/>
                <w:szCs w:val="22"/>
              </w:rPr>
              <w:t>37</w:t>
            </w:r>
            <w:r w:rsidRPr="0094162A">
              <w:rPr>
                <w:noProof/>
                <w:webHidden/>
                <w:sz w:val="22"/>
                <w:szCs w:val="22"/>
              </w:rPr>
              <w:fldChar w:fldCharType="end"/>
            </w:r>
          </w:hyperlink>
        </w:p>
        <w:p w14:paraId="7881333A" w14:textId="65B723E1" w:rsidR="0094162A" w:rsidRPr="0094162A" w:rsidRDefault="0094162A">
          <w:pPr>
            <w:pStyle w:val="TOC4"/>
            <w:tabs>
              <w:tab w:val="left" w:pos="1680"/>
              <w:tab w:val="right" w:leader="dot" w:pos="11020"/>
            </w:tabs>
            <w:rPr>
              <w:noProof/>
              <w:sz w:val="22"/>
              <w:szCs w:val="22"/>
            </w:rPr>
          </w:pPr>
          <w:hyperlink w:anchor="_Toc186825770" w:history="1">
            <w:r w:rsidRPr="0094162A">
              <w:rPr>
                <w:rStyle w:val="Hyperlink"/>
                <w:noProof/>
                <w:sz w:val="22"/>
                <w:szCs w:val="22"/>
              </w:rPr>
              <w:t>4.3.2.3</w:t>
            </w:r>
            <w:r w:rsidRPr="0094162A">
              <w:rPr>
                <w:noProof/>
                <w:sz w:val="22"/>
                <w:szCs w:val="22"/>
              </w:rPr>
              <w:tab/>
            </w:r>
            <w:r w:rsidRPr="0094162A">
              <w:rPr>
                <w:rStyle w:val="Hyperlink"/>
                <w:noProof/>
                <w:sz w:val="22"/>
                <w:szCs w:val="22"/>
              </w:rPr>
              <w:t>Kế toán</w:t>
            </w:r>
            <w:r w:rsidRPr="0094162A">
              <w:rPr>
                <w:noProof/>
                <w:webHidden/>
                <w:sz w:val="22"/>
                <w:szCs w:val="22"/>
              </w:rPr>
              <w:tab/>
            </w:r>
            <w:r w:rsidRPr="0094162A">
              <w:rPr>
                <w:noProof/>
                <w:webHidden/>
                <w:sz w:val="22"/>
                <w:szCs w:val="22"/>
              </w:rPr>
              <w:fldChar w:fldCharType="begin"/>
            </w:r>
            <w:r w:rsidRPr="0094162A">
              <w:rPr>
                <w:noProof/>
                <w:webHidden/>
                <w:sz w:val="22"/>
                <w:szCs w:val="22"/>
              </w:rPr>
              <w:instrText xml:space="preserve"> PAGEREF _Toc186825770 \h </w:instrText>
            </w:r>
            <w:r w:rsidRPr="0094162A">
              <w:rPr>
                <w:noProof/>
                <w:webHidden/>
                <w:sz w:val="22"/>
                <w:szCs w:val="22"/>
              </w:rPr>
            </w:r>
            <w:r w:rsidRPr="0094162A">
              <w:rPr>
                <w:noProof/>
                <w:webHidden/>
                <w:sz w:val="22"/>
                <w:szCs w:val="22"/>
              </w:rPr>
              <w:fldChar w:fldCharType="separate"/>
            </w:r>
            <w:r w:rsidRPr="0094162A">
              <w:rPr>
                <w:noProof/>
                <w:webHidden/>
                <w:sz w:val="22"/>
                <w:szCs w:val="22"/>
              </w:rPr>
              <w:t>39</w:t>
            </w:r>
            <w:r w:rsidRPr="0094162A">
              <w:rPr>
                <w:noProof/>
                <w:webHidden/>
                <w:sz w:val="22"/>
                <w:szCs w:val="22"/>
              </w:rPr>
              <w:fldChar w:fldCharType="end"/>
            </w:r>
          </w:hyperlink>
        </w:p>
        <w:p w14:paraId="0F973DAC" w14:textId="3DF8073D" w:rsidR="0094162A" w:rsidRPr="0094162A" w:rsidRDefault="0094162A">
          <w:pPr>
            <w:pStyle w:val="TOC5"/>
            <w:rPr>
              <w:sz w:val="22"/>
              <w:szCs w:val="22"/>
            </w:rPr>
          </w:pPr>
          <w:hyperlink w:anchor="_Toc186825771" w:history="1">
            <w:r w:rsidRPr="0094162A">
              <w:rPr>
                <w:rStyle w:val="Hyperlink"/>
                <w:sz w:val="22"/>
                <w:szCs w:val="22"/>
              </w:rPr>
              <w:t>a.</w:t>
            </w:r>
            <w:r w:rsidRPr="0094162A">
              <w:rPr>
                <w:sz w:val="22"/>
                <w:szCs w:val="22"/>
              </w:rPr>
              <w:tab/>
            </w:r>
            <w:r w:rsidRPr="0094162A">
              <w:rPr>
                <w:rStyle w:val="Hyperlink"/>
                <w:sz w:val="22"/>
                <w:szCs w:val="22"/>
              </w:rPr>
              <w:t>Tổng hợp hoá đơn</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_Toc186825771 \h </w:instrText>
            </w:r>
            <w:r w:rsidRPr="0094162A">
              <w:rPr>
                <w:webHidden/>
                <w:sz w:val="22"/>
                <w:szCs w:val="22"/>
              </w:rPr>
            </w:r>
            <w:r w:rsidRPr="0094162A">
              <w:rPr>
                <w:webHidden/>
                <w:sz w:val="22"/>
                <w:szCs w:val="22"/>
              </w:rPr>
              <w:fldChar w:fldCharType="separate"/>
            </w:r>
            <w:r w:rsidRPr="0094162A">
              <w:rPr>
                <w:webHidden/>
                <w:sz w:val="22"/>
                <w:szCs w:val="22"/>
              </w:rPr>
              <w:t>39</w:t>
            </w:r>
            <w:r w:rsidRPr="0094162A">
              <w:rPr>
                <w:webHidden/>
                <w:sz w:val="22"/>
                <w:szCs w:val="22"/>
              </w:rPr>
              <w:fldChar w:fldCharType="end"/>
            </w:r>
          </w:hyperlink>
        </w:p>
        <w:p w14:paraId="38259DDE" w14:textId="1F3F5BAD" w:rsidR="0094162A" w:rsidRPr="0094162A" w:rsidRDefault="0094162A">
          <w:pPr>
            <w:pStyle w:val="TOC5"/>
            <w:rPr>
              <w:sz w:val="22"/>
              <w:szCs w:val="22"/>
            </w:rPr>
          </w:pPr>
          <w:hyperlink w:anchor="_Toc186825772" w:history="1">
            <w:r w:rsidRPr="0094162A">
              <w:rPr>
                <w:rStyle w:val="Hyperlink"/>
                <w:sz w:val="22"/>
                <w:szCs w:val="22"/>
              </w:rPr>
              <w:t>b.</w:t>
            </w:r>
            <w:r w:rsidRPr="0094162A">
              <w:rPr>
                <w:sz w:val="22"/>
                <w:szCs w:val="22"/>
              </w:rPr>
              <w:tab/>
            </w:r>
            <w:r w:rsidRPr="0094162A">
              <w:rPr>
                <w:rStyle w:val="Hyperlink"/>
                <w:sz w:val="22"/>
                <w:szCs w:val="22"/>
              </w:rPr>
              <w:t>Báo cáo doanh thu (tương tự ADMIN)</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_Toc186825772 \h </w:instrText>
            </w:r>
            <w:r w:rsidRPr="0094162A">
              <w:rPr>
                <w:webHidden/>
                <w:sz w:val="22"/>
                <w:szCs w:val="22"/>
              </w:rPr>
            </w:r>
            <w:r w:rsidRPr="0094162A">
              <w:rPr>
                <w:webHidden/>
                <w:sz w:val="22"/>
                <w:szCs w:val="22"/>
              </w:rPr>
              <w:fldChar w:fldCharType="separate"/>
            </w:r>
            <w:r w:rsidRPr="0094162A">
              <w:rPr>
                <w:webHidden/>
                <w:sz w:val="22"/>
                <w:szCs w:val="22"/>
              </w:rPr>
              <w:t>39</w:t>
            </w:r>
            <w:r w:rsidRPr="0094162A">
              <w:rPr>
                <w:webHidden/>
                <w:sz w:val="22"/>
                <w:szCs w:val="22"/>
              </w:rPr>
              <w:fldChar w:fldCharType="end"/>
            </w:r>
          </w:hyperlink>
        </w:p>
        <w:p w14:paraId="162611D6" w14:textId="15C66383" w:rsidR="0094162A" w:rsidRPr="0094162A" w:rsidRDefault="0094162A">
          <w:pPr>
            <w:pStyle w:val="TOC4"/>
            <w:tabs>
              <w:tab w:val="left" w:pos="1680"/>
              <w:tab w:val="right" w:leader="dot" w:pos="11020"/>
            </w:tabs>
            <w:rPr>
              <w:noProof/>
              <w:sz w:val="22"/>
              <w:szCs w:val="22"/>
            </w:rPr>
          </w:pPr>
          <w:hyperlink w:anchor="_Toc186825773" w:history="1">
            <w:r w:rsidRPr="0094162A">
              <w:rPr>
                <w:rStyle w:val="Hyperlink"/>
                <w:noProof/>
                <w:sz w:val="22"/>
                <w:szCs w:val="22"/>
              </w:rPr>
              <w:t>4.3.2.4</w:t>
            </w:r>
            <w:r w:rsidRPr="0094162A">
              <w:rPr>
                <w:noProof/>
                <w:sz w:val="22"/>
                <w:szCs w:val="22"/>
              </w:rPr>
              <w:tab/>
            </w:r>
            <w:r w:rsidRPr="0094162A">
              <w:rPr>
                <w:rStyle w:val="Hyperlink"/>
                <w:noProof/>
                <w:sz w:val="22"/>
                <w:szCs w:val="22"/>
              </w:rPr>
              <w:t>Dược sĩ</w:t>
            </w:r>
            <w:r w:rsidRPr="0094162A">
              <w:rPr>
                <w:noProof/>
                <w:webHidden/>
                <w:sz w:val="22"/>
                <w:szCs w:val="22"/>
              </w:rPr>
              <w:tab/>
            </w:r>
            <w:r w:rsidRPr="0094162A">
              <w:rPr>
                <w:noProof/>
                <w:webHidden/>
                <w:sz w:val="22"/>
                <w:szCs w:val="22"/>
              </w:rPr>
              <w:fldChar w:fldCharType="begin"/>
            </w:r>
            <w:r w:rsidRPr="0094162A">
              <w:rPr>
                <w:noProof/>
                <w:webHidden/>
                <w:sz w:val="22"/>
                <w:szCs w:val="22"/>
              </w:rPr>
              <w:instrText xml:space="preserve"> PAGEREF _Toc186825773 \h </w:instrText>
            </w:r>
            <w:r w:rsidRPr="0094162A">
              <w:rPr>
                <w:noProof/>
                <w:webHidden/>
                <w:sz w:val="22"/>
                <w:szCs w:val="22"/>
              </w:rPr>
            </w:r>
            <w:r w:rsidRPr="0094162A">
              <w:rPr>
                <w:noProof/>
                <w:webHidden/>
                <w:sz w:val="22"/>
                <w:szCs w:val="22"/>
              </w:rPr>
              <w:fldChar w:fldCharType="separate"/>
            </w:r>
            <w:r w:rsidRPr="0094162A">
              <w:rPr>
                <w:noProof/>
                <w:webHidden/>
                <w:sz w:val="22"/>
                <w:szCs w:val="22"/>
              </w:rPr>
              <w:t>39</w:t>
            </w:r>
            <w:r w:rsidRPr="0094162A">
              <w:rPr>
                <w:noProof/>
                <w:webHidden/>
                <w:sz w:val="22"/>
                <w:szCs w:val="22"/>
              </w:rPr>
              <w:fldChar w:fldCharType="end"/>
            </w:r>
          </w:hyperlink>
        </w:p>
        <w:p w14:paraId="4D86FD75" w14:textId="1755B762" w:rsidR="0094162A" w:rsidRPr="0094162A" w:rsidRDefault="0094162A">
          <w:pPr>
            <w:pStyle w:val="TOC5"/>
            <w:rPr>
              <w:sz w:val="22"/>
              <w:szCs w:val="22"/>
            </w:rPr>
          </w:pPr>
          <w:hyperlink w:anchor="_Toc186825774" w:history="1">
            <w:r w:rsidRPr="0094162A">
              <w:rPr>
                <w:rStyle w:val="Hyperlink"/>
                <w:sz w:val="22"/>
                <w:szCs w:val="22"/>
              </w:rPr>
              <w:t>a.</w:t>
            </w:r>
            <w:r w:rsidRPr="0094162A">
              <w:rPr>
                <w:sz w:val="22"/>
                <w:szCs w:val="22"/>
              </w:rPr>
              <w:tab/>
            </w:r>
            <w:r w:rsidRPr="0094162A">
              <w:rPr>
                <w:rStyle w:val="Hyperlink"/>
                <w:sz w:val="22"/>
                <w:szCs w:val="22"/>
              </w:rPr>
              <w:t>Kho thuốc</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_Toc186825774 \h </w:instrText>
            </w:r>
            <w:r w:rsidRPr="0094162A">
              <w:rPr>
                <w:webHidden/>
                <w:sz w:val="22"/>
                <w:szCs w:val="22"/>
              </w:rPr>
            </w:r>
            <w:r w:rsidRPr="0094162A">
              <w:rPr>
                <w:webHidden/>
                <w:sz w:val="22"/>
                <w:szCs w:val="22"/>
              </w:rPr>
              <w:fldChar w:fldCharType="separate"/>
            </w:r>
            <w:r w:rsidRPr="0094162A">
              <w:rPr>
                <w:webHidden/>
                <w:sz w:val="22"/>
                <w:szCs w:val="22"/>
              </w:rPr>
              <w:t>39</w:t>
            </w:r>
            <w:r w:rsidRPr="0094162A">
              <w:rPr>
                <w:webHidden/>
                <w:sz w:val="22"/>
                <w:szCs w:val="22"/>
              </w:rPr>
              <w:fldChar w:fldCharType="end"/>
            </w:r>
          </w:hyperlink>
        </w:p>
        <w:p w14:paraId="4EB64C9E" w14:textId="07FC6533" w:rsidR="0094162A" w:rsidRPr="0094162A" w:rsidRDefault="0094162A">
          <w:pPr>
            <w:pStyle w:val="TOC5"/>
            <w:rPr>
              <w:sz w:val="22"/>
              <w:szCs w:val="22"/>
            </w:rPr>
          </w:pPr>
          <w:hyperlink w:anchor="_Toc186825775" w:history="1">
            <w:r w:rsidRPr="0094162A">
              <w:rPr>
                <w:rStyle w:val="Hyperlink"/>
                <w:sz w:val="22"/>
                <w:szCs w:val="22"/>
              </w:rPr>
              <w:t>b.</w:t>
            </w:r>
            <w:r w:rsidRPr="0094162A">
              <w:rPr>
                <w:sz w:val="22"/>
                <w:szCs w:val="22"/>
              </w:rPr>
              <w:tab/>
            </w:r>
            <w:r w:rsidRPr="0094162A">
              <w:rPr>
                <w:rStyle w:val="Hyperlink"/>
                <w:sz w:val="22"/>
                <w:szCs w:val="22"/>
              </w:rPr>
              <w:t>Tồn kho (Tương tự ADMIN)</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_Toc186825775 \h </w:instrText>
            </w:r>
            <w:r w:rsidRPr="0094162A">
              <w:rPr>
                <w:webHidden/>
                <w:sz w:val="22"/>
                <w:szCs w:val="22"/>
              </w:rPr>
            </w:r>
            <w:r w:rsidRPr="0094162A">
              <w:rPr>
                <w:webHidden/>
                <w:sz w:val="22"/>
                <w:szCs w:val="22"/>
              </w:rPr>
              <w:fldChar w:fldCharType="separate"/>
            </w:r>
            <w:r w:rsidRPr="0094162A">
              <w:rPr>
                <w:webHidden/>
                <w:sz w:val="22"/>
                <w:szCs w:val="22"/>
              </w:rPr>
              <w:t>41</w:t>
            </w:r>
            <w:r w:rsidRPr="0094162A">
              <w:rPr>
                <w:webHidden/>
                <w:sz w:val="22"/>
                <w:szCs w:val="22"/>
              </w:rPr>
              <w:fldChar w:fldCharType="end"/>
            </w:r>
          </w:hyperlink>
        </w:p>
        <w:p w14:paraId="42A61E71" w14:textId="27C53FD2" w:rsidR="0094162A" w:rsidRPr="0094162A" w:rsidRDefault="0094162A">
          <w:pPr>
            <w:pStyle w:val="TOC5"/>
            <w:rPr>
              <w:sz w:val="22"/>
              <w:szCs w:val="22"/>
            </w:rPr>
          </w:pPr>
          <w:hyperlink w:anchor="_Toc186825776" w:history="1">
            <w:r w:rsidRPr="0094162A">
              <w:rPr>
                <w:rStyle w:val="Hyperlink"/>
                <w:sz w:val="22"/>
                <w:szCs w:val="22"/>
              </w:rPr>
              <w:t>c.</w:t>
            </w:r>
            <w:r w:rsidRPr="0094162A">
              <w:rPr>
                <w:sz w:val="22"/>
                <w:szCs w:val="22"/>
              </w:rPr>
              <w:tab/>
            </w:r>
            <w:r w:rsidRPr="0094162A">
              <w:rPr>
                <w:rStyle w:val="Hyperlink"/>
                <w:sz w:val="22"/>
                <w:szCs w:val="22"/>
              </w:rPr>
              <w:t>Hạn sử dụng (Tương tự ADMIN)</w:t>
            </w:r>
            <w:r w:rsidRPr="0094162A">
              <w:rPr>
                <w:webHidden/>
                <w:sz w:val="22"/>
                <w:szCs w:val="22"/>
              </w:rPr>
              <w:tab/>
            </w:r>
            <w:r w:rsidRPr="0094162A">
              <w:rPr>
                <w:webHidden/>
                <w:sz w:val="22"/>
                <w:szCs w:val="22"/>
              </w:rPr>
              <w:fldChar w:fldCharType="begin"/>
            </w:r>
            <w:r w:rsidRPr="0094162A">
              <w:rPr>
                <w:webHidden/>
                <w:sz w:val="22"/>
                <w:szCs w:val="22"/>
              </w:rPr>
              <w:instrText xml:space="preserve"> PAGEREF _Toc186825776 \h </w:instrText>
            </w:r>
            <w:r w:rsidRPr="0094162A">
              <w:rPr>
                <w:webHidden/>
                <w:sz w:val="22"/>
                <w:szCs w:val="22"/>
              </w:rPr>
            </w:r>
            <w:r w:rsidRPr="0094162A">
              <w:rPr>
                <w:webHidden/>
                <w:sz w:val="22"/>
                <w:szCs w:val="22"/>
              </w:rPr>
              <w:fldChar w:fldCharType="separate"/>
            </w:r>
            <w:r w:rsidRPr="0094162A">
              <w:rPr>
                <w:webHidden/>
                <w:sz w:val="22"/>
                <w:szCs w:val="22"/>
              </w:rPr>
              <w:t>41</w:t>
            </w:r>
            <w:r w:rsidRPr="0094162A">
              <w:rPr>
                <w:webHidden/>
                <w:sz w:val="22"/>
                <w:szCs w:val="22"/>
              </w:rPr>
              <w:fldChar w:fldCharType="end"/>
            </w:r>
          </w:hyperlink>
        </w:p>
        <w:p w14:paraId="79EAB51B" w14:textId="1F57F947" w:rsidR="0094162A" w:rsidRPr="0094162A" w:rsidRDefault="0094162A">
          <w:pPr>
            <w:pStyle w:val="TOC1"/>
            <w:rPr>
              <w:rFonts w:asciiTheme="minorHAnsi" w:eastAsiaTheme="minorEastAsia" w:hAnsiTheme="minorHAnsi" w:cstheme="minorBidi"/>
              <w:kern w:val="2"/>
              <w:lang w:val="en-US" w:eastAsia="ja-JP"/>
              <w14:ligatures w14:val="standardContextual"/>
            </w:rPr>
          </w:pPr>
          <w:hyperlink w:anchor="_Toc186825777" w:history="1">
            <w:r w:rsidRPr="0094162A">
              <w:rPr>
                <w:rStyle w:val="Hyperlink"/>
              </w:rPr>
              <w:t>CHƯƠNG 5:</w:t>
            </w:r>
            <w:r w:rsidRPr="0094162A">
              <w:rPr>
                <w:rStyle w:val="Hyperlink"/>
                <w:spacing w:val="-1"/>
              </w:rPr>
              <w:t xml:space="preserve"> </w:t>
            </w:r>
            <w:r w:rsidRPr="0094162A">
              <w:rPr>
                <w:rStyle w:val="Hyperlink"/>
              </w:rPr>
              <w:t>KẾT</w:t>
            </w:r>
            <w:r w:rsidRPr="0094162A">
              <w:rPr>
                <w:rStyle w:val="Hyperlink"/>
                <w:spacing w:val="-1"/>
              </w:rPr>
              <w:t xml:space="preserve"> </w:t>
            </w:r>
            <w:r w:rsidRPr="0094162A">
              <w:rPr>
                <w:rStyle w:val="Hyperlink"/>
                <w:spacing w:val="-4"/>
              </w:rPr>
              <w:t>LUẬN</w:t>
            </w:r>
            <w:r w:rsidRPr="0094162A">
              <w:rPr>
                <w:webHidden/>
              </w:rPr>
              <w:tab/>
            </w:r>
            <w:r w:rsidRPr="0094162A">
              <w:rPr>
                <w:webHidden/>
              </w:rPr>
              <w:fldChar w:fldCharType="begin"/>
            </w:r>
            <w:r w:rsidRPr="0094162A">
              <w:rPr>
                <w:webHidden/>
              </w:rPr>
              <w:instrText xml:space="preserve"> PAGEREF _Toc186825777 \h </w:instrText>
            </w:r>
            <w:r w:rsidRPr="0094162A">
              <w:rPr>
                <w:webHidden/>
              </w:rPr>
            </w:r>
            <w:r w:rsidRPr="0094162A">
              <w:rPr>
                <w:webHidden/>
              </w:rPr>
              <w:fldChar w:fldCharType="separate"/>
            </w:r>
            <w:r w:rsidRPr="0094162A">
              <w:rPr>
                <w:webHidden/>
              </w:rPr>
              <w:t>41</w:t>
            </w:r>
            <w:r w:rsidRPr="0094162A">
              <w:rPr>
                <w:webHidden/>
              </w:rPr>
              <w:fldChar w:fldCharType="end"/>
            </w:r>
          </w:hyperlink>
        </w:p>
        <w:p w14:paraId="3C32C7C4" w14:textId="4C1AD583" w:rsidR="0094162A" w:rsidRPr="0094162A" w:rsidRDefault="0094162A">
          <w:pPr>
            <w:pStyle w:val="TOC2"/>
            <w:tabs>
              <w:tab w:val="left" w:pos="960"/>
              <w:tab w:val="right" w:leader="dot" w:pos="11020"/>
            </w:tabs>
            <w:rPr>
              <w:rFonts w:cstheme="minorBidi"/>
              <w:kern w:val="2"/>
              <w:lang w:eastAsia="ja-JP"/>
              <w14:ligatures w14:val="standardContextual"/>
            </w:rPr>
          </w:pPr>
          <w:hyperlink w:anchor="_Toc186825778" w:history="1">
            <w:r w:rsidRPr="0094162A">
              <w:rPr>
                <w:rStyle w:val="Hyperlink"/>
              </w:rPr>
              <w:t>5.1</w:t>
            </w:r>
            <w:r w:rsidRPr="0094162A">
              <w:rPr>
                <w:rFonts w:cstheme="minorBidi"/>
                <w:kern w:val="2"/>
                <w:lang w:eastAsia="ja-JP"/>
                <w14:ligatures w14:val="standardContextual"/>
              </w:rPr>
              <w:tab/>
            </w:r>
            <w:r w:rsidRPr="0094162A">
              <w:rPr>
                <w:rStyle w:val="Hyperlink"/>
              </w:rPr>
              <w:t>Ưu điểm</w:t>
            </w:r>
            <w:r w:rsidRPr="0094162A">
              <w:rPr>
                <w:webHidden/>
              </w:rPr>
              <w:tab/>
            </w:r>
            <w:r w:rsidRPr="0094162A">
              <w:rPr>
                <w:webHidden/>
              </w:rPr>
              <w:fldChar w:fldCharType="begin"/>
            </w:r>
            <w:r w:rsidRPr="0094162A">
              <w:rPr>
                <w:webHidden/>
              </w:rPr>
              <w:instrText xml:space="preserve"> PAGEREF _Toc186825778 \h </w:instrText>
            </w:r>
            <w:r w:rsidRPr="0094162A">
              <w:rPr>
                <w:webHidden/>
              </w:rPr>
            </w:r>
            <w:r w:rsidRPr="0094162A">
              <w:rPr>
                <w:webHidden/>
              </w:rPr>
              <w:fldChar w:fldCharType="separate"/>
            </w:r>
            <w:r w:rsidRPr="0094162A">
              <w:rPr>
                <w:webHidden/>
              </w:rPr>
              <w:t>41</w:t>
            </w:r>
            <w:r w:rsidRPr="0094162A">
              <w:rPr>
                <w:webHidden/>
              </w:rPr>
              <w:fldChar w:fldCharType="end"/>
            </w:r>
          </w:hyperlink>
        </w:p>
        <w:p w14:paraId="032686E5" w14:textId="231DF377" w:rsidR="0094162A" w:rsidRPr="0094162A" w:rsidRDefault="0094162A">
          <w:pPr>
            <w:pStyle w:val="TOC2"/>
            <w:tabs>
              <w:tab w:val="left" w:pos="960"/>
              <w:tab w:val="right" w:leader="dot" w:pos="11020"/>
            </w:tabs>
            <w:rPr>
              <w:rFonts w:cstheme="minorBidi"/>
              <w:kern w:val="2"/>
              <w:lang w:eastAsia="ja-JP"/>
              <w14:ligatures w14:val="standardContextual"/>
            </w:rPr>
          </w:pPr>
          <w:hyperlink w:anchor="_Toc186825779" w:history="1">
            <w:r w:rsidRPr="0094162A">
              <w:rPr>
                <w:rStyle w:val="Hyperlink"/>
              </w:rPr>
              <w:t>5.2</w:t>
            </w:r>
            <w:r w:rsidRPr="0094162A">
              <w:rPr>
                <w:rFonts w:cstheme="minorBidi"/>
                <w:kern w:val="2"/>
                <w:lang w:eastAsia="ja-JP"/>
                <w14:ligatures w14:val="standardContextual"/>
              </w:rPr>
              <w:tab/>
            </w:r>
            <w:r w:rsidRPr="0094162A">
              <w:rPr>
                <w:rStyle w:val="Hyperlink"/>
              </w:rPr>
              <w:t>Hạn chế của đồ án</w:t>
            </w:r>
            <w:r w:rsidRPr="0094162A">
              <w:rPr>
                <w:webHidden/>
              </w:rPr>
              <w:tab/>
            </w:r>
            <w:r w:rsidRPr="0094162A">
              <w:rPr>
                <w:webHidden/>
              </w:rPr>
              <w:fldChar w:fldCharType="begin"/>
            </w:r>
            <w:r w:rsidRPr="0094162A">
              <w:rPr>
                <w:webHidden/>
              </w:rPr>
              <w:instrText xml:space="preserve"> PAGEREF _Toc186825779 \h </w:instrText>
            </w:r>
            <w:r w:rsidRPr="0094162A">
              <w:rPr>
                <w:webHidden/>
              </w:rPr>
            </w:r>
            <w:r w:rsidRPr="0094162A">
              <w:rPr>
                <w:webHidden/>
              </w:rPr>
              <w:fldChar w:fldCharType="separate"/>
            </w:r>
            <w:r w:rsidRPr="0094162A">
              <w:rPr>
                <w:webHidden/>
              </w:rPr>
              <w:t>41</w:t>
            </w:r>
            <w:r w:rsidRPr="0094162A">
              <w:rPr>
                <w:webHidden/>
              </w:rPr>
              <w:fldChar w:fldCharType="end"/>
            </w:r>
          </w:hyperlink>
        </w:p>
        <w:p w14:paraId="7811A6C0" w14:textId="2EDABD0E" w:rsidR="0094162A" w:rsidRPr="0094162A" w:rsidRDefault="0094162A">
          <w:pPr>
            <w:pStyle w:val="TOC2"/>
            <w:tabs>
              <w:tab w:val="left" w:pos="960"/>
              <w:tab w:val="right" w:leader="dot" w:pos="11020"/>
            </w:tabs>
            <w:rPr>
              <w:rFonts w:cstheme="minorBidi"/>
              <w:kern w:val="2"/>
              <w:lang w:eastAsia="ja-JP"/>
              <w14:ligatures w14:val="standardContextual"/>
            </w:rPr>
          </w:pPr>
          <w:hyperlink w:anchor="_Toc186825780" w:history="1">
            <w:r w:rsidRPr="0094162A">
              <w:rPr>
                <w:rStyle w:val="Hyperlink"/>
              </w:rPr>
              <w:t>5.3</w:t>
            </w:r>
            <w:r w:rsidRPr="0094162A">
              <w:rPr>
                <w:rFonts w:cstheme="minorBidi"/>
                <w:kern w:val="2"/>
                <w:lang w:eastAsia="ja-JP"/>
                <w14:ligatures w14:val="standardContextual"/>
              </w:rPr>
              <w:tab/>
            </w:r>
            <w:r w:rsidRPr="0094162A">
              <w:rPr>
                <w:rStyle w:val="Hyperlink"/>
              </w:rPr>
              <w:t>Hướng phát triển của đồ án</w:t>
            </w:r>
            <w:r w:rsidRPr="0094162A">
              <w:rPr>
                <w:webHidden/>
              </w:rPr>
              <w:tab/>
            </w:r>
            <w:r w:rsidRPr="0094162A">
              <w:rPr>
                <w:webHidden/>
              </w:rPr>
              <w:fldChar w:fldCharType="begin"/>
            </w:r>
            <w:r w:rsidRPr="0094162A">
              <w:rPr>
                <w:webHidden/>
              </w:rPr>
              <w:instrText xml:space="preserve"> PAGEREF _Toc186825780 \h </w:instrText>
            </w:r>
            <w:r w:rsidRPr="0094162A">
              <w:rPr>
                <w:webHidden/>
              </w:rPr>
            </w:r>
            <w:r w:rsidRPr="0094162A">
              <w:rPr>
                <w:webHidden/>
              </w:rPr>
              <w:fldChar w:fldCharType="separate"/>
            </w:r>
            <w:r w:rsidRPr="0094162A">
              <w:rPr>
                <w:webHidden/>
              </w:rPr>
              <w:t>41</w:t>
            </w:r>
            <w:r w:rsidRPr="0094162A">
              <w:rPr>
                <w:webHidden/>
              </w:rPr>
              <w:fldChar w:fldCharType="end"/>
            </w:r>
          </w:hyperlink>
        </w:p>
        <w:p w14:paraId="24E20883" w14:textId="5837105B" w:rsidR="009B6D24" w:rsidRPr="00BA1F55" w:rsidRDefault="0094162A">
          <w:r w:rsidRPr="0094162A">
            <w:fldChar w:fldCharType="end"/>
          </w:r>
        </w:p>
      </w:sdtContent>
    </w:sdt>
    <w:p w14:paraId="0E6D4443" w14:textId="77777777" w:rsidR="00460372" w:rsidRPr="008F4C22" w:rsidRDefault="00460372" w:rsidP="003C6CFA">
      <w:pPr>
        <w:pStyle w:val="BodyText"/>
        <w:spacing w:before="48"/>
        <w:rPr>
          <w:rFonts w:ascii="Caladea" w:eastAsiaTheme="minorEastAsia"/>
          <w:lang w:val="en-US" w:eastAsia="ja-JP"/>
        </w:rPr>
        <w:sectPr w:rsidR="00460372" w:rsidRPr="008F4C22">
          <w:pgSz w:w="11910" w:h="16840"/>
          <w:pgMar w:top="1740" w:right="440" w:bottom="320" w:left="440" w:header="0" w:footer="89" w:gutter="0"/>
          <w:cols w:space="720"/>
        </w:sectPr>
      </w:pPr>
    </w:p>
    <w:p w14:paraId="10E07A6F" w14:textId="77777777" w:rsidR="00460372" w:rsidRPr="00F8167E" w:rsidRDefault="00E108C7" w:rsidP="00473DEC">
      <w:pPr>
        <w:pStyle w:val="Heading1"/>
        <w:ind w:left="0"/>
        <w:jc w:val="center"/>
        <w:rPr>
          <w:sz w:val="34"/>
          <w:szCs w:val="34"/>
        </w:rPr>
      </w:pPr>
      <w:bookmarkStart w:id="13" w:name="_Toc186823440"/>
      <w:bookmarkStart w:id="14" w:name="_Toc186824305"/>
      <w:bookmarkStart w:id="15" w:name="_Toc186825704"/>
      <w:bookmarkStart w:id="16" w:name="_Toc186825497"/>
      <w:bookmarkStart w:id="17" w:name="_Toc186825582"/>
      <w:r w:rsidRPr="00F8167E">
        <w:rPr>
          <w:sz w:val="34"/>
          <w:szCs w:val="34"/>
        </w:rPr>
        <w:lastRenderedPageBreak/>
        <w:t>CHƯƠNG 1:</w:t>
      </w:r>
      <w:r w:rsidR="00A760B2" w:rsidRPr="00F8167E">
        <w:rPr>
          <w:spacing w:val="-1"/>
          <w:sz w:val="34"/>
          <w:szCs w:val="34"/>
        </w:rPr>
        <w:t xml:space="preserve"> </w:t>
      </w:r>
      <w:r w:rsidR="00A760B2" w:rsidRPr="00F8167E">
        <w:rPr>
          <w:sz w:val="34"/>
          <w:szCs w:val="34"/>
        </w:rPr>
        <w:t>GIỚI</w:t>
      </w:r>
      <w:r w:rsidR="00A760B2" w:rsidRPr="00F8167E">
        <w:rPr>
          <w:spacing w:val="-1"/>
          <w:sz w:val="34"/>
          <w:szCs w:val="34"/>
        </w:rPr>
        <w:t xml:space="preserve"> </w:t>
      </w:r>
      <w:r w:rsidR="00A760B2" w:rsidRPr="00F8167E">
        <w:rPr>
          <w:sz w:val="34"/>
          <w:szCs w:val="34"/>
        </w:rPr>
        <w:t>THIỆU</w:t>
      </w:r>
      <w:r w:rsidR="00A760B2" w:rsidRPr="00F8167E">
        <w:rPr>
          <w:spacing w:val="-2"/>
          <w:sz w:val="34"/>
          <w:szCs w:val="34"/>
        </w:rPr>
        <w:t xml:space="preserve"> </w:t>
      </w:r>
      <w:r w:rsidR="00A760B2" w:rsidRPr="00F8167E">
        <w:rPr>
          <w:sz w:val="34"/>
          <w:szCs w:val="34"/>
        </w:rPr>
        <w:t>ĐỀ</w:t>
      </w:r>
      <w:r w:rsidR="00A760B2" w:rsidRPr="00F8167E">
        <w:rPr>
          <w:spacing w:val="-2"/>
          <w:sz w:val="34"/>
          <w:szCs w:val="34"/>
        </w:rPr>
        <w:t xml:space="preserve"> </w:t>
      </w:r>
      <w:r w:rsidR="00A760B2" w:rsidRPr="00F8167E">
        <w:rPr>
          <w:spacing w:val="-5"/>
          <w:sz w:val="34"/>
          <w:szCs w:val="34"/>
        </w:rPr>
        <w:t>TÀI</w:t>
      </w:r>
      <w:bookmarkEnd w:id="13"/>
      <w:bookmarkEnd w:id="14"/>
      <w:bookmarkEnd w:id="15"/>
      <w:bookmarkEnd w:id="16"/>
      <w:bookmarkEnd w:id="17"/>
    </w:p>
    <w:p w14:paraId="0EC5C1BA" w14:textId="3BFAD794" w:rsidR="00460372" w:rsidRPr="000548A3" w:rsidRDefault="00F8167E" w:rsidP="00183266">
      <w:pPr>
        <w:pStyle w:val="Heading2"/>
        <w:numPr>
          <w:ilvl w:val="0"/>
          <w:numId w:val="14"/>
        </w:numPr>
        <w:rPr>
          <w:b/>
          <w:sz w:val="28"/>
          <w:szCs w:val="28"/>
        </w:rPr>
      </w:pPr>
      <w:r>
        <w:rPr>
          <w:b/>
          <w:bCs/>
          <w:sz w:val="28"/>
          <w:szCs w:val="28"/>
          <w:lang w:val="en-US"/>
        </w:rPr>
        <w:t xml:space="preserve"> </w:t>
      </w:r>
      <w:bookmarkStart w:id="18" w:name="_Toc186823441"/>
      <w:bookmarkStart w:id="19" w:name="_Toc186824306"/>
      <w:bookmarkStart w:id="20" w:name="_Toc186825705"/>
      <w:bookmarkStart w:id="21" w:name="_Toc186825498"/>
      <w:bookmarkStart w:id="22" w:name="_Toc186825583"/>
      <w:r w:rsidR="00A760B2" w:rsidRPr="000548A3">
        <w:rPr>
          <w:b/>
          <w:sz w:val="28"/>
          <w:szCs w:val="28"/>
        </w:rPr>
        <w:t>Tên đề tài</w:t>
      </w:r>
      <w:bookmarkEnd w:id="18"/>
      <w:bookmarkEnd w:id="19"/>
      <w:bookmarkEnd w:id="20"/>
      <w:bookmarkEnd w:id="21"/>
      <w:bookmarkEnd w:id="22"/>
    </w:p>
    <w:p w14:paraId="53A5C866" w14:textId="77777777" w:rsidR="00460372" w:rsidRPr="00BA1F55" w:rsidRDefault="002915C6" w:rsidP="00183266">
      <w:pPr>
        <w:pStyle w:val="ListParagraph"/>
        <w:numPr>
          <w:ilvl w:val="2"/>
          <w:numId w:val="7"/>
        </w:numPr>
        <w:tabs>
          <w:tab w:val="left" w:pos="2191"/>
        </w:tabs>
        <w:rPr>
          <w:b/>
          <w:bCs/>
          <w:sz w:val="26"/>
          <w:szCs w:val="26"/>
        </w:rPr>
      </w:pPr>
      <w:r w:rsidRPr="00BA1F55">
        <w:rPr>
          <w:b/>
          <w:bCs/>
          <w:sz w:val="26"/>
          <w:szCs w:val="26"/>
        </w:rPr>
        <w:t>Quản lý bệnh viện</w:t>
      </w:r>
    </w:p>
    <w:p w14:paraId="1A05C401" w14:textId="212D2528" w:rsidR="00460372" w:rsidRPr="00F8167E" w:rsidRDefault="00F8167E" w:rsidP="00183266">
      <w:pPr>
        <w:pStyle w:val="Heading2"/>
        <w:numPr>
          <w:ilvl w:val="0"/>
          <w:numId w:val="14"/>
        </w:numPr>
        <w:rPr>
          <w:b/>
          <w:sz w:val="28"/>
          <w:szCs w:val="28"/>
        </w:rPr>
      </w:pPr>
      <w:r w:rsidRPr="00F8167E">
        <w:rPr>
          <w:b/>
          <w:bCs/>
          <w:sz w:val="28"/>
          <w:szCs w:val="28"/>
          <w:lang w:val="en-US"/>
        </w:rPr>
        <w:t xml:space="preserve"> </w:t>
      </w:r>
      <w:bookmarkStart w:id="23" w:name="_Toc186823442"/>
      <w:bookmarkStart w:id="24" w:name="_Toc186824307"/>
      <w:bookmarkStart w:id="25" w:name="_Toc186825706"/>
      <w:bookmarkStart w:id="26" w:name="_Toc186825499"/>
      <w:bookmarkStart w:id="27" w:name="_Toc186825584"/>
      <w:r w:rsidR="00A760B2" w:rsidRPr="00F8167E">
        <w:rPr>
          <w:b/>
          <w:sz w:val="28"/>
          <w:szCs w:val="28"/>
        </w:rPr>
        <w:t>Mô tả đề tài</w:t>
      </w:r>
      <w:bookmarkEnd w:id="23"/>
      <w:bookmarkEnd w:id="24"/>
      <w:bookmarkEnd w:id="25"/>
      <w:bookmarkEnd w:id="26"/>
      <w:bookmarkEnd w:id="27"/>
    </w:p>
    <w:p w14:paraId="726D6AA9" w14:textId="77777777" w:rsidR="00786F49" w:rsidRPr="00BA1F55" w:rsidRDefault="00786F49" w:rsidP="00183266">
      <w:pPr>
        <w:pStyle w:val="ListParagraph"/>
        <w:numPr>
          <w:ilvl w:val="2"/>
          <w:numId w:val="7"/>
        </w:numPr>
        <w:tabs>
          <w:tab w:val="left" w:pos="2267"/>
        </w:tabs>
        <w:rPr>
          <w:sz w:val="26"/>
          <w:szCs w:val="26"/>
        </w:rPr>
      </w:pPr>
      <w:r w:rsidRPr="00BA1F55">
        <w:rPr>
          <w:b/>
          <w:bCs/>
          <w:sz w:val="26"/>
          <w:szCs w:val="26"/>
        </w:rPr>
        <w:t>Phạm vi:</w:t>
      </w:r>
      <w:r w:rsidRPr="00BA1F55">
        <w:rPr>
          <w:sz w:val="26"/>
          <w:szCs w:val="26"/>
        </w:rPr>
        <w:t xml:space="preserve"> Hệ thống quản lý bệnh viện này tập trung vào việc quản lý thông tin của bệnh nhân, nhân viên y tế, lịch khám bệnh, hồ sơ bệnh án, </w:t>
      </w:r>
      <w:r w:rsidR="00DA6C81" w:rsidRPr="00BA1F55">
        <w:rPr>
          <w:sz w:val="26"/>
          <w:szCs w:val="26"/>
        </w:rPr>
        <w:t>dược phẩm</w:t>
      </w:r>
      <w:r w:rsidRPr="00BA1F55">
        <w:rPr>
          <w:sz w:val="26"/>
          <w:szCs w:val="26"/>
        </w:rPr>
        <w:t xml:space="preserve">, và các hoạt động quản lý khác như </w:t>
      </w:r>
      <w:r w:rsidR="00D60087" w:rsidRPr="00D60087">
        <w:rPr>
          <w:sz w:val="26"/>
          <w:szCs w:val="26"/>
        </w:rPr>
        <w:t xml:space="preserve">thu </w:t>
      </w:r>
      <w:r w:rsidR="00D60087">
        <w:rPr>
          <w:sz w:val="26"/>
          <w:szCs w:val="26"/>
        </w:rPr>
        <w:t>nhập</w:t>
      </w:r>
      <w:r w:rsidRPr="00BA1F55">
        <w:rPr>
          <w:sz w:val="26"/>
          <w:szCs w:val="26"/>
        </w:rPr>
        <w:t>,</w:t>
      </w:r>
      <w:r w:rsidR="00D60087">
        <w:rPr>
          <w:sz w:val="26"/>
          <w:szCs w:val="26"/>
        </w:rPr>
        <w:t xml:space="preserve"> lịch trực, …</w:t>
      </w:r>
      <w:r w:rsidRPr="00BA1F55">
        <w:rPr>
          <w:sz w:val="26"/>
          <w:szCs w:val="26"/>
        </w:rPr>
        <w:t xml:space="preserve"> </w:t>
      </w:r>
    </w:p>
    <w:p w14:paraId="43B8DDBC" w14:textId="1DFC4846" w:rsidR="00786F49" w:rsidRPr="00BA1F55" w:rsidRDefault="00786F49" w:rsidP="00183266">
      <w:pPr>
        <w:pStyle w:val="ListParagraph"/>
        <w:numPr>
          <w:ilvl w:val="2"/>
          <w:numId w:val="7"/>
        </w:numPr>
        <w:tabs>
          <w:tab w:val="left" w:pos="2267"/>
        </w:tabs>
        <w:rPr>
          <w:sz w:val="26"/>
          <w:szCs w:val="26"/>
        </w:rPr>
      </w:pPr>
      <w:r w:rsidRPr="00BA1F55">
        <w:rPr>
          <w:b/>
          <w:bCs/>
          <w:sz w:val="26"/>
          <w:szCs w:val="26"/>
        </w:rPr>
        <w:t>Mục tiêu:</w:t>
      </w:r>
      <w:r w:rsidRPr="00BA1F55">
        <w:rPr>
          <w:sz w:val="26"/>
          <w:szCs w:val="26"/>
        </w:rPr>
        <w:t xml:space="preserve"> Xây dựng một hệ thống </w:t>
      </w:r>
      <w:r w:rsidR="2F41D8F0" w:rsidRPr="00BA1F55">
        <w:rPr>
          <w:sz w:val="26"/>
          <w:szCs w:val="26"/>
        </w:rPr>
        <w:t>quản lý thông tin bệnh nhân, bác sĩ, thuốc và các dịch vụ y tế</w:t>
      </w:r>
      <w:r w:rsidRPr="00BA1F55">
        <w:rPr>
          <w:sz w:val="26"/>
          <w:szCs w:val="26"/>
        </w:rPr>
        <w:t xml:space="preserve"> hiệu quả,</w:t>
      </w:r>
      <w:r w:rsidR="0FE20D71" w:rsidRPr="00BA1F55">
        <w:rPr>
          <w:sz w:val="26"/>
          <w:szCs w:val="26"/>
        </w:rPr>
        <w:t xml:space="preserve"> đồng thời</w:t>
      </w:r>
      <w:r w:rsidRPr="00BA1F55">
        <w:rPr>
          <w:sz w:val="26"/>
          <w:szCs w:val="26"/>
        </w:rPr>
        <w:t xml:space="preserve"> giúp bệnh viện quản lý các hoạt động </w:t>
      </w:r>
      <w:r w:rsidR="3C992344" w:rsidRPr="00BA1F55">
        <w:rPr>
          <w:sz w:val="26"/>
          <w:szCs w:val="26"/>
        </w:rPr>
        <w:t>khám chữa bệnh</w:t>
      </w:r>
      <w:r w:rsidRPr="00BA1F55">
        <w:rPr>
          <w:sz w:val="26"/>
          <w:szCs w:val="26"/>
        </w:rPr>
        <w:t xml:space="preserve"> một cách chuyên nghiệp, nâng cao chất lượng dịch vụ khám chữa bệnh, và giảm thiểu sai sót trong quá trình làm việc.</w:t>
      </w:r>
    </w:p>
    <w:p w14:paraId="261F476C" w14:textId="5BF72195" w:rsidR="00460372" w:rsidRPr="00F8167E" w:rsidRDefault="00F8167E" w:rsidP="00183266">
      <w:pPr>
        <w:pStyle w:val="Heading2"/>
        <w:numPr>
          <w:ilvl w:val="0"/>
          <w:numId w:val="14"/>
        </w:numPr>
        <w:rPr>
          <w:b/>
          <w:sz w:val="28"/>
          <w:szCs w:val="28"/>
        </w:rPr>
      </w:pPr>
      <w:r w:rsidRPr="00E450CC">
        <w:rPr>
          <w:b/>
          <w:bCs/>
          <w:sz w:val="28"/>
          <w:szCs w:val="28"/>
        </w:rPr>
        <w:t xml:space="preserve"> </w:t>
      </w:r>
      <w:bookmarkStart w:id="28" w:name="_Toc186823443"/>
      <w:bookmarkStart w:id="29" w:name="_Toc186824308"/>
      <w:bookmarkStart w:id="30" w:name="_Toc186825707"/>
      <w:bookmarkStart w:id="31" w:name="_Toc186825500"/>
      <w:bookmarkStart w:id="32" w:name="_Toc186825585"/>
      <w:r w:rsidR="00A760B2" w:rsidRPr="00F8167E">
        <w:rPr>
          <w:b/>
          <w:sz w:val="28"/>
          <w:szCs w:val="28"/>
        </w:rPr>
        <w:t>Lý do chọn đề tài</w:t>
      </w:r>
      <w:bookmarkEnd w:id="28"/>
      <w:bookmarkEnd w:id="29"/>
      <w:bookmarkEnd w:id="30"/>
      <w:bookmarkEnd w:id="31"/>
      <w:bookmarkEnd w:id="32"/>
    </w:p>
    <w:p w14:paraId="1903B0B6" w14:textId="77777777" w:rsidR="00F00045" w:rsidRPr="00BA1F55" w:rsidRDefault="00F00045" w:rsidP="00183266">
      <w:pPr>
        <w:pStyle w:val="ListParagraph"/>
        <w:numPr>
          <w:ilvl w:val="2"/>
          <w:numId w:val="7"/>
        </w:numPr>
        <w:rPr>
          <w:sz w:val="26"/>
          <w:szCs w:val="26"/>
          <w:lang w:eastAsia="ja-JP"/>
        </w:rPr>
      </w:pPr>
      <w:r w:rsidRPr="00BA1F55">
        <w:rPr>
          <w:b/>
          <w:bCs/>
          <w:sz w:val="26"/>
          <w:szCs w:val="26"/>
          <w:lang w:eastAsia="ja-JP"/>
        </w:rPr>
        <w:t>Tính cấp thiết:</w:t>
      </w:r>
      <w:r w:rsidRPr="00BA1F55">
        <w:rPr>
          <w:sz w:val="26"/>
          <w:szCs w:val="26"/>
          <w:lang w:eastAsia="ja-JP"/>
        </w:rPr>
        <w:t xml:space="preserve"> Nhu cầu quản lý thông tin y tế ngày càng cao, đặc biệt trong bối cảnh số hóa. </w:t>
      </w:r>
    </w:p>
    <w:p w14:paraId="3D9EEB9E" w14:textId="77777777" w:rsidR="00F00045" w:rsidRPr="00BA1F55" w:rsidRDefault="00F00045" w:rsidP="00183266">
      <w:pPr>
        <w:pStyle w:val="ListParagraph"/>
        <w:numPr>
          <w:ilvl w:val="2"/>
          <w:numId w:val="7"/>
        </w:numPr>
        <w:rPr>
          <w:sz w:val="26"/>
          <w:szCs w:val="26"/>
          <w:lang w:eastAsia="ja-JP"/>
        </w:rPr>
      </w:pPr>
      <w:r w:rsidRPr="00BA1F55">
        <w:rPr>
          <w:b/>
          <w:bCs/>
          <w:sz w:val="26"/>
          <w:szCs w:val="26"/>
          <w:lang w:eastAsia="ja-JP"/>
        </w:rPr>
        <w:t>Tính ứng dụng:</w:t>
      </w:r>
      <w:r w:rsidRPr="00BA1F55">
        <w:rPr>
          <w:sz w:val="26"/>
          <w:szCs w:val="26"/>
          <w:lang w:eastAsia="ja-JP"/>
        </w:rPr>
        <w:t xml:space="preserve"> Hệ thống có thể áp dụng cho nhiều loại hình bệnh viện, từ bệnh viện đa khoa đến bệnh viện chuyên khoa. </w:t>
      </w:r>
    </w:p>
    <w:p w14:paraId="14C1DA67" w14:textId="77777777" w:rsidR="00C3428B" w:rsidRPr="00BA1F55" w:rsidRDefault="139BA687" w:rsidP="00183266">
      <w:pPr>
        <w:pStyle w:val="ListParagraph"/>
        <w:numPr>
          <w:ilvl w:val="2"/>
          <w:numId w:val="7"/>
        </w:numPr>
        <w:tabs>
          <w:tab w:val="left" w:pos="2267"/>
        </w:tabs>
        <w:rPr>
          <w:b/>
          <w:sz w:val="26"/>
          <w:szCs w:val="26"/>
        </w:rPr>
      </w:pPr>
      <w:r w:rsidRPr="00BA1F55">
        <w:rPr>
          <w:b/>
          <w:sz w:val="26"/>
          <w:szCs w:val="26"/>
        </w:rPr>
        <w:t>Phạm vi đa dạng</w:t>
      </w:r>
      <w:r w:rsidRPr="00BA1F55">
        <w:rPr>
          <w:sz w:val="26"/>
          <w:szCs w:val="26"/>
        </w:rPr>
        <w:t xml:space="preserve">: Đề tài này bao quát nhiều lĩnh vực như công nghệ thông tin, quản lý dữ liệu, bảo mật, chăm sóc y tế, và tài chính. Nó tạo cơ hội cho sinh viên nghiên cứu đa ngành và phát triển kỹ năng trong nhiều lĩnh </w:t>
      </w:r>
      <w:r w:rsidR="00C3428B" w:rsidRPr="00BA1F55">
        <w:rPr>
          <w:sz w:val="26"/>
          <w:szCs w:val="26"/>
        </w:rPr>
        <w:t>vực.</w:t>
      </w:r>
    </w:p>
    <w:p w14:paraId="6BE45843" w14:textId="6D839035" w:rsidR="000F6AA9" w:rsidRPr="00F8167E" w:rsidRDefault="00F8167E" w:rsidP="00183266">
      <w:pPr>
        <w:pStyle w:val="Heading2"/>
        <w:numPr>
          <w:ilvl w:val="0"/>
          <w:numId w:val="14"/>
        </w:numPr>
        <w:rPr>
          <w:b/>
          <w:sz w:val="28"/>
          <w:szCs w:val="28"/>
        </w:rPr>
      </w:pPr>
      <w:r w:rsidRPr="00F8167E">
        <w:rPr>
          <w:b/>
          <w:bCs/>
          <w:sz w:val="28"/>
          <w:szCs w:val="28"/>
        </w:rPr>
        <w:t xml:space="preserve"> </w:t>
      </w:r>
      <w:bookmarkStart w:id="33" w:name="_Toc186823444"/>
      <w:bookmarkStart w:id="34" w:name="_Toc186824309"/>
      <w:bookmarkStart w:id="35" w:name="_Toc186825708"/>
      <w:bookmarkStart w:id="36" w:name="_Toc186825501"/>
      <w:bookmarkStart w:id="37" w:name="_Toc186825586"/>
      <w:r w:rsidR="00A760B2" w:rsidRPr="00F8167E">
        <w:rPr>
          <w:b/>
          <w:sz w:val="28"/>
          <w:szCs w:val="28"/>
        </w:rPr>
        <w:t>Các chức năng chính của đề tài</w:t>
      </w:r>
      <w:bookmarkEnd w:id="33"/>
      <w:bookmarkEnd w:id="34"/>
      <w:bookmarkEnd w:id="35"/>
      <w:bookmarkEnd w:id="36"/>
      <w:bookmarkEnd w:id="37"/>
    </w:p>
    <w:p w14:paraId="321B010B" w14:textId="77777777" w:rsidR="000F6AA9" w:rsidRPr="00BA1F55" w:rsidRDefault="000F6AA9" w:rsidP="00183266">
      <w:pPr>
        <w:pStyle w:val="BodyText"/>
        <w:numPr>
          <w:ilvl w:val="5"/>
          <w:numId w:val="8"/>
        </w:numPr>
        <w:spacing w:before="10"/>
      </w:pPr>
      <w:r w:rsidRPr="00BA1F55">
        <w:t>Quản lý thông tin bệnh nhân</w:t>
      </w:r>
    </w:p>
    <w:p w14:paraId="73A2BEA5" w14:textId="77777777" w:rsidR="000F6AA9" w:rsidRPr="00BA1F55" w:rsidRDefault="000F6AA9" w:rsidP="00183266">
      <w:pPr>
        <w:pStyle w:val="BodyText"/>
        <w:numPr>
          <w:ilvl w:val="5"/>
          <w:numId w:val="8"/>
        </w:numPr>
        <w:spacing w:before="10"/>
      </w:pPr>
      <w:r w:rsidRPr="00BA1F55">
        <w:t>Quản lý thông tin nhân viên</w:t>
      </w:r>
    </w:p>
    <w:p w14:paraId="1D21C512" w14:textId="48CCCB5E" w:rsidR="000F6AA9" w:rsidRPr="00BA1F55" w:rsidRDefault="000F6AA9" w:rsidP="00183266">
      <w:pPr>
        <w:pStyle w:val="BodyText"/>
        <w:numPr>
          <w:ilvl w:val="5"/>
          <w:numId w:val="8"/>
        </w:numPr>
        <w:spacing w:before="10"/>
        <w:rPr>
          <w:bCs/>
        </w:rPr>
      </w:pPr>
      <w:r w:rsidRPr="005C160A">
        <w:t xml:space="preserve">Quản lý các phòng </w:t>
      </w:r>
      <w:r w:rsidR="00D100CA">
        <w:rPr>
          <w:bCs/>
        </w:rPr>
        <w:t>bệnh</w:t>
      </w:r>
    </w:p>
    <w:p w14:paraId="620B7E69" w14:textId="6CE3403C" w:rsidR="00AC1F4A" w:rsidRPr="00AC1F4A" w:rsidRDefault="00AC1F4A" w:rsidP="00183266">
      <w:pPr>
        <w:pStyle w:val="BodyText"/>
        <w:numPr>
          <w:ilvl w:val="5"/>
          <w:numId w:val="8"/>
        </w:numPr>
        <w:spacing w:before="10"/>
      </w:pPr>
      <w:r w:rsidRPr="00BA1F55">
        <w:rPr>
          <w:bCs/>
        </w:rPr>
        <w:t xml:space="preserve">Quản lý </w:t>
      </w:r>
      <w:r w:rsidR="0038297D">
        <w:rPr>
          <w:bCs/>
        </w:rPr>
        <w:t>thông tin</w:t>
      </w:r>
      <w:r w:rsidRPr="00BA1F55">
        <w:rPr>
          <w:bCs/>
        </w:rPr>
        <w:t xml:space="preserve"> bệnh nhân đang </w:t>
      </w:r>
      <w:r w:rsidR="001F0E98">
        <w:rPr>
          <w:bCs/>
        </w:rPr>
        <w:t>nhập</w:t>
      </w:r>
      <w:r w:rsidRPr="00BA1F55">
        <w:rPr>
          <w:bCs/>
        </w:rPr>
        <w:t xml:space="preserve"> viện</w:t>
      </w:r>
    </w:p>
    <w:p w14:paraId="33920627" w14:textId="77777777" w:rsidR="000F6AA9" w:rsidRPr="00BA1F55" w:rsidRDefault="000F6AA9" w:rsidP="00183266">
      <w:pPr>
        <w:pStyle w:val="BodyText"/>
        <w:numPr>
          <w:ilvl w:val="5"/>
          <w:numId w:val="8"/>
        </w:numPr>
        <w:spacing w:before="10"/>
      </w:pPr>
      <w:r w:rsidRPr="00BA1F55">
        <w:rPr>
          <w:bCs/>
        </w:rPr>
        <w:t>Quản lý các khoa</w:t>
      </w:r>
    </w:p>
    <w:p w14:paraId="7A5900ED" w14:textId="77777777" w:rsidR="00021480" w:rsidRPr="00BA1F55" w:rsidRDefault="00021480" w:rsidP="00183266">
      <w:pPr>
        <w:pStyle w:val="BodyText"/>
        <w:numPr>
          <w:ilvl w:val="5"/>
          <w:numId w:val="8"/>
        </w:numPr>
        <w:spacing w:before="10"/>
      </w:pPr>
      <w:r w:rsidRPr="00BA1F55">
        <w:t>Quản lý lịch khám</w:t>
      </w:r>
    </w:p>
    <w:p w14:paraId="438577A3" w14:textId="77777777" w:rsidR="00021480" w:rsidRPr="00BA1F55" w:rsidRDefault="00021480" w:rsidP="00183266">
      <w:pPr>
        <w:pStyle w:val="BodyText"/>
        <w:numPr>
          <w:ilvl w:val="5"/>
          <w:numId w:val="8"/>
        </w:numPr>
        <w:spacing w:before="10"/>
      </w:pPr>
      <w:r w:rsidRPr="00BA1F55">
        <w:t>Quản lý hồ sơ bệnh án</w:t>
      </w:r>
    </w:p>
    <w:p w14:paraId="724B85A6" w14:textId="77777777" w:rsidR="00021480" w:rsidRPr="00BA1F55" w:rsidRDefault="00021480" w:rsidP="00183266">
      <w:pPr>
        <w:pStyle w:val="BodyText"/>
        <w:numPr>
          <w:ilvl w:val="5"/>
          <w:numId w:val="8"/>
        </w:numPr>
        <w:spacing w:before="10"/>
      </w:pPr>
      <w:r w:rsidRPr="00BA1F55">
        <w:t xml:space="preserve">Quản lý </w:t>
      </w:r>
      <w:r w:rsidR="00A90A75" w:rsidRPr="00BA1F55">
        <w:t>dược phẩm</w:t>
      </w:r>
    </w:p>
    <w:p w14:paraId="56531E8D" w14:textId="6C5161DF" w:rsidR="3905210A" w:rsidRPr="00BA1F55" w:rsidRDefault="00021480" w:rsidP="00183266">
      <w:pPr>
        <w:pStyle w:val="BodyText"/>
        <w:numPr>
          <w:ilvl w:val="5"/>
          <w:numId w:val="8"/>
        </w:numPr>
        <w:spacing w:before="10"/>
      </w:pPr>
      <w:r w:rsidRPr="00BA1F55">
        <w:t xml:space="preserve">Quản lý </w:t>
      </w:r>
      <w:r w:rsidR="004F7D6B">
        <w:t>doanh thu</w:t>
      </w:r>
    </w:p>
    <w:p w14:paraId="4DC7DAC4" w14:textId="77777777" w:rsidR="007738B2" w:rsidRPr="00BA1F55" w:rsidRDefault="007738B2" w:rsidP="00183266">
      <w:pPr>
        <w:pStyle w:val="BodyText"/>
        <w:numPr>
          <w:ilvl w:val="5"/>
          <w:numId w:val="8"/>
        </w:numPr>
        <w:spacing w:before="10"/>
      </w:pPr>
      <w:r w:rsidRPr="00BA1F55">
        <w:t>Quản lý lịch làm việc</w:t>
      </w:r>
    </w:p>
    <w:p w14:paraId="07207F5A" w14:textId="77777777" w:rsidR="00460372" w:rsidRPr="00BA1F55" w:rsidRDefault="3905210A" w:rsidP="00183266">
      <w:pPr>
        <w:pStyle w:val="BodyText"/>
        <w:numPr>
          <w:ilvl w:val="5"/>
          <w:numId w:val="8"/>
        </w:numPr>
        <w:spacing w:before="10"/>
      </w:pPr>
      <w:r w:rsidRPr="00BA1F55">
        <w:t>Quản lý quyền truy cập</w:t>
      </w:r>
    </w:p>
    <w:p w14:paraId="04C253A0" w14:textId="78D283B3" w:rsidR="00F02979" w:rsidRPr="00F8167E" w:rsidRDefault="00F8167E" w:rsidP="00183266">
      <w:pPr>
        <w:pStyle w:val="Heading2"/>
        <w:numPr>
          <w:ilvl w:val="0"/>
          <w:numId w:val="14"/>
        </w:numPr>
        <w:rPr>
          <w:b/>
          <w:sz w:val="28"/>
          <w:szCs w:val="28"/>
        </w:rPr>
      </w:pPr>
      <w:r>
        <w:rPr>
          <w:b/>
          <w:bCs/>
          <w:sz w:val="28"/>
          <w:szCs w:val="28"/>
          <w:lang w:val="en-US"/>
        </w:rPr>
        <w:t xml:space="preserve"> </w:t>
      </w:r>
      <w:bookmarkStart w:id="38" w:name="_Toc186823445"/>
      <w:bookmarkStart w:id="39" w:name="_Toc186824310"/>
      <w:bookmarkStart w:id="40" w:name="_Toc186825709"/>
      <w:bookmarkStart w:id="41" w:name="_Toc186825502"/>
      <w:bookmarkStart w:id="42" w:name="_Toc186825587"/>
      <w:r w:rsidR="000B4231" w:rsidRPr="00F8167E">
        <w:rPr>
          <w:b/>
          <w:sz w:val="28"/>
          <w:szCs w:val="28"/>
        </w:rPr>
        <w:t>Môi</w:t>
      </w:r>
      <w:r w:rsidR="00A760B2" w:rsidRPr="00F8167E">
        <w:rPr>
          <w:b/>
          <w:sz w:val="28"/>
          <w:szCs w:val="28"/>
        </w:rPr>
        <w:t xml:space="preserve"> trường lập trình</w:t>
      </w:r>
      <w:bookmarkEnd w:id="38"/>
      <w:bookmarkEnd w:id="39"/>
      <w:bookmarkEnd w:id="40"/>
      <w:bookmarkEnd w:id="41"/>
      <w:bookmarkEnd w:id="42"/>
    </w:p>
    <w:p w14:paraId="2E0ECFE2" w14:textId="77777777" w:rsidR="004F0DCC" w:rsidRPr="00BA1F55" w:rsidRDefault="00E15FC3" w:rsidP="00183266">
      <w:pPr>
        <w:pStyle w:val="BodyText"/>
        <w:numPr>
          <w:ilvl w:val="2"/>
          <w:numId w:val="7"/>
        </w:numPr>
        <w:spacing w:before="10"/>
        <w:rPr>
          <w:bCs/>
        </w:rPr>
      </w:pPr>
      <w:r w:rsidRPr="00BA1F55">
        <w:rPr>
          <w:bCs/>
        </w:rPr>
        <w:t>Visual Studio 2022</w:t>
      </w:r>
    </w:p>
    <w:p w14:paraId="0949D1C5" w14:textId="6AEE06A0" w:rsidR="00460372" w:rsidRPr="00F8167E" w:rsidRDefault="00F8167E" w:rsidP="00183266">
      <w:pPr>
        <w:pStyle w:val="Heading2"/>
        <w:numPr>
          <w:ilvl w:val="0"/>
          <w:numId w:val="14"/>
        </w:numPr>
        <w:rPr>
          <w:b/>
          <w:sz w:val="28"/>
          <w:szCs w:val="28"/>
        </w:rPr>
      </w:pPr>
      <w:r w:rsidRPr="00F8167E">
        <w:rPr>
          <w:b/>
          <w:bCs/>
          <w:sz w:val="28"/>
          <w:szCs w:val="28"/>
          <w:lang w:val="en-US"/>
        </w:rPr>
        <w:t xml:space="preserve"> </w:t>
      </w:r>
      <w:bookmarkStart w:id="43" w:name="_Toc186823446"/>
      <w:bookmarkStart w:id="44" w:name="_Toc186824311"/>
      <w:bookmarkStart w:id="45" w:name="_Toc186825710"/>
      <w:bookmarkStart w:id="46" w:name="_Toc186825503"/>
      <w:bookmarkStart w:id="47" w:name="_Toc186825588"/>
      <w:r w:rsidR="00A760B2" w:rsidRPr="00F8167E">
        <w:rPr>
          <w:b/>
          <w:sz w:val="28"/>
          <w:szCs w:val="28"/>
        </w:rPr>
        <w:t>Công cụ hỗ trợ:</w:t>
      </w:r>
      <w:bookmarkEnd w:id="43"/>
      <w:bookmarkEnd w:id="44"/>
      <w:bookmarkEnd w:id="45"/>
      <w:bookmarkEnd w:id="46"/>
      <w:bookmarkEnd w:id="47"/>
    </w:p>
    <w:p w14:paraId="70011CAC" w14:textId="77777777" w:rsidR="00460372" w:rsidRPr="00BA1F55" w:rsidRDefault="3F56285B" w:rsidP="00183266">
      <w:pPr>
        <w:pStyle w:val="ListParagraph"/>
        <w:numPr>
          <w:ilvl w:val="4"/>
          <w:numId w:val="9"/>
        </w:numPr>
        <w:rPr>
          <w:sz w:val="26"/>
          <w:szCs w:val="26"/>
        </w:rPr>
      </w:pPr>
      <w:r w:rsidRPr="00BA1F55">
        <w:rPr>
          <w:b/>
          <w:bCs/>
          <w:sz w:val="26"/>
          <w:szCs w:val="26"/>
        </w:rPr>
        <w:t>Ngôn ngữ lập trình:</w:t>
      </w:r>
      <w:r w:rsidRPr="00BA1F55">
        <w:rPr>
          <w:sz w:val="26"/>
          <w:szCs w:val="26"/>
        </w:rPr>
        <w:t xml:space="preserve"> C#</w:t>
      </w:r>
    </w:p>
    <w:p w14:paraId="75B5F5D5" w14:textId="77777777" w:rsidR="00460372" w:rsidRPr="00BA1F55" w:rsidRDefault="3F56285B" w:rsidP="00183266">
      <w:pPr>
        <w:pStyle w:val="ListParagraph"/>
        <w:numPr>
          <w:ilvl w:val="4"/>
          <w:numId w:val="9"/>
        </w:numPr>
        <w:rPr>
          <w:sz w:val="26"/>
          <w:szCs w:val="26"/>
        </w:rPr>
      </w:pPr>
      <w:r w:rsidRPr="00BA1F55">
        <w:rPr>
          <w:b/>
          <w:bCs/>
          <w:sz w:val="26"/>
          <w:szCs w:val="26"/>
        </w:rPr>
        <w:t>Nền tảng phát triển:</w:t>
      </w:r>
      <w:r w:rsidRPr="00BA1F55">
        <w:rPr>
          <w:sz w:val="26"/>
          <w:szCs w:val="26"/>
        </w:rPr>
        <w:t xml:space="preserve"> Windows Forms</w:t>
      </w:r>
    </w:p>
    <w:p w14:paraId="60A4D640" w14:textId="77777777" w:rsidR="00460372" w:rsidRPr="00BA1F55" w:rsidRDefault="3F56285B" w:rsidP="00183266">
      <w:pPr>
        <w:pStyle w:val="ListParagraph"/>
        <w:numPr>
          <w:ilvl w:val="4"/>
          <w:numId w:val="9"/>
        </w:numPr>
        <w:rPr>
          <w:sz w:val="26"/>
          <w:szCs w:val="26"/>
        </w:rPr>
      </w:pPr>
      <w:r w:rsidRPr="00BA1F55">
        <w:rPr>
          <w:b/>
          <w:bCs/>
          <w:sz w:val="26"/>
          <w:szCs w:val="26"/>
        </w:rPr>
        <w:t>Cơ sở dữ liệu:</w:t>
      </w:r>
      <w:r w:rsidRPr="00BA1F55">
        <w:rPr>
          <w:sz w:val="26"/>
          <w:szCs w:val="26"/>
        </w:rPr>
        <w:t xml:space="preserve"> </w:t>
      </w:r>
      <w:r w:rsidR="00F37549" w:rsidRPr="00BA1F55">
        <w:rPr>
          <w:sz w:val="26"/>
          <w:szCs w:val="26"/>
        </w:rPr>
        <w:t xml:space="preserve">Microsoft </w:t>
      </w:r>
      <w:r w:rsidRPr="00BA1F55">
        <w:rPr>
          <w:sz w:val="26"/>
          <w:szCs w:val="26"/>
        </w:rPr>
        <w:t xml:space="preserve">SQL Server </w:t>
      </w:r>
    </w:p>
    <w:p w14:paraId="2EBC486B" w14:textId="77777777" w:rsidR="00341F19" w:rsidRPr="00BA1F55" w:rsidRDefault="00F37549" w:rsidP="00183266">
      <w:pPr>
        <w:pStyle w:val="ListParagraph"/>
        <w:numPr>
          <w:ilvl w:val="4"/>
          <w:numId w:val="9"/>
        </w:numPr>
        <w:rPr>
          <w:sz w:val="26"/>
          <w:szCs w:val="26"/>
        </w:rPr>
      </w:pPr>
      <w:r w:rsidRPr="00BA1F55">
        <w:rPr>
          <w:b/>
          <w:bCs/>
          <w:sz w:val="26"/>
          <w:szCs w:val="26"/>
        </w:rPr>
        <w:t xml:space="preserve">Mô hình trí tuệ nhân tạo: </w:t>
      </w:r>
      <w:r w:rsidR="007C6F20" w:rsidRPr="00BA1F55">
        <w:rPr>
          <w:sz w:val="26"/>
          <w:szCs w:val="26"/>
        </w:rPr>
        <w:t>Llama</w:t>
      </w:r>
      <w:r w:rsidR="00733A82" w:rsidRPr="00BA1F55">
        <w:rPr>
          <w:sz w:val="26"/>
          <w:szCs w:val="26"/>
        </w:rPr>
        <w:t xml:space="preserve"> </w:t>
      </w:r>
      <w:r w:rsidR="007C6F20" w:rsidRPr="00BA1F55">
        <w:rPr>
          <w:sz w:val="26"/>
          <w:szCs w:val="26"/>
        </w:rPr>
        <w:t>3.2:3b</w:t>
      </w:r>
    </w:p>
    <w:p w14:paraId="0832EB52" w14:textId="77777777" w:rsidR="00C50B8F" w:rsidRPr="00BA1F55" w:rsidRDefault="00341F19" w:rsidP="00183266">
      <w:pPr>
        <w:pStyle w:val="ListParagraph"/>
        <w:numPr>
          <w:ilvl w:val="4"/>
          <w:numId w:val="9"/>
        </w:numPr>
        <w:rPr>
          <w:sz w:val="26"/>
          <w:szCs w:val="26"/>
        </w:rPr>
      </w:pPr>
      <w:r w:rsidRPr="00BA1F55">
        <w:rPr>
          <w:b/>
          <w:bCs/>
          <w:sz w:val="26"/>
          <w:szCs w:val="26"/>
        </w:rPr>
        <w:t xml:space="preserve">Phần </w:t>
      </w:r>
      <w:r w:rsidR="00917CE2" w:rsidRPr="00BA1F55">
        <w:rPr>
          <w:b/>
          <w:bCs/>
          <w:sz w:val="26"/>
          <w:szCs w:val="26"/>
        </w:rPr>
        <w:t>mềm</w:t>
      </w:r>
      <w:r w:rsidRPr="00BA1F55">
        <w:rPr>
          <w:b/>
          <w:bCs/>
          <w:sz w:val="26"/>
          <w:szCs w:val="26"/>
        </w:rPr>
        <w:t xml:space="preserve"> lưu trữ mã nguồn: </w:t>
      </w:r>
      <w:r w:rsidR="002665DB" w:rsidRPr="00BA1F55">
        <w:rPr>
          <w:sz w:val="26"/>
          <w:szCs w:val="26"/>
        </w:rPr>
        <w:t>Git, GitHub</w:t>
      </w:r>
      <w:r w:rsidR="00C50B8F" w:rsidRPr="00BA1F55">
        <w:rPr>
          <w:b/>
          <w:bCs/>
          <w:sz w:val="26"/>
          <w:szCs w:val="26"/>
        </w:rPr>
        <w:br w:type="page"/>
      </w:r>
    </w:p>
    <w:p w14:paraId="247A4FFB" w14:textId="4EAFCFF2" w:rsidR="00460372" w:rsidRPr="00F8167E" w:rsidRDefault="00F8167E" w:rsidP="00F8167E">
      <w:pPr>
        <w:pStyle w:val="Heading1"/>
        <w:rPr>
          <w:sz w:val="34"/>
          <w:szCs w:val="34"/>
        </w:rPr>
      </w:pPr>
      <w:r w:rsidRPr="00F8167E">
        <w:rPr>
          <w:sz w:val="34"/>
          <w:szCs w:val="34"/>
        </w:rPr>
        <w:lastRenderedPageBreak/>
        <w:t xml:space="preserve">                   </w:t>
      </w:r>
      <w:r w:rsidRPr="00E450CC">
        <w:rPr>
          <w:sz w:val="34"/>
          <w:szCs w:val="34"/>
        </w:rPr>
        <w:t xml:space="preserve"> </w:t>
      </w:r>
      <w:bookmarkStart w:id="48" w:name="_Toc186823447"/>
      <w:bookmarkStart w:id="49" w:name="_Toc186824312"/>
      <w:bookmarkStart w:id="50" w:name="_Toc186825711"/>
      <w:bookmarkStart w:id="51" w:name="_Toc186825504"/>
      <w:bookmarkStart w:id="52" w:name="_Toc186825589"/>
      <w:r w:rsidR="00345A14" w:rsidRPr="00F8167E">
        <w:rPr>
          <w:sz w:val="34"/>
          <w:szCs w:val="34"/>
        </w:rPr>
        <w:t>CHƯƠNG 2:</w:t>
      </w:r>
      <w:r w:rsidR="00A760B2" w:rsidRPr="00F8167E">
        <w:rPr>
          <w:spacing w:val="2"/>
          <w:sz w:val="34"/>
          <w:szCs w:val="34"/>
        </w:rPr>
        <w:t xml:space="preserve"> </w:t>
      </w:r>
      <w:r w:rsidR="00A760B2" w:rsidRPr="00F8167E">
        <w:rPr>
          <w:sz w:val="34"/>
          <w:szCs w:val="34"/>
        </w:rPr>
        <w:t>GIỚI</w:t>
      </w:r>
      <w:r w:rsidR="00A760B2" w:rsidRPr="00F8167E">
        <w:rPr>
          <w:spacing w:val="-1"/>
          <w:sz w:val="34"/>
          <w:szCs w:val="34"/>
        </w:rPr>
        <w:t xml:space="preserve"> </w:t>
      </w:r>
      <w:r w:rsidR="00A760B2" w:rsidRPr="00F8167E">
        <w:rPr>
          <w:sz w:val="34"/>
          <w:szCs w:val="34"/>
        </w:rPr>
        <w:t>THIỆU</w:t>
      </w:r>
      <w:r w:rsidR="00A760B2" w:rsidRPr="00F8167E">
        <w:rPr>
          <w:spacing w:val="-3"/>
          <w:sz w:val="34"/>
          <w:szCs w:val="34"/>
        </w:rPr>
        <w:t xml:space="preserve"> </w:t>
      </w:r>
      <w:r w:rsidR="00A760B2" w:rsidRPr="00F8167E">
        <w:rPr>
          <w:sz w:val="34"/>
          <w:szCs w:val="34"/>
        </w:rPr>
        <w:t>CÔNG</w:t>
      </w:r>
      <w:r w:rsidR="00A760B2" w:rsidRPr="00F8167E">
        <w:rPr>
          <w:spacing w:val="-2"/>
          <w:sz w:val="34"/>
          <w:szCs w:val="34"/>
        </w:rPr>
        <w:t xml:space="preserve"> </w:t>
      </w:r>
      <w:r w:rsidR="00A760B2" w:rsidRPr="00F8167E">
        <w:rPr>
          <w:spacing w:val="-4"/>
          <w:sz w:val="34"/>
          <w:szCs w:val="34"/>
        </w:rPr>
        <w:t>NGHỆ</w:t>
      </w:r>
      <w:bookmarkEnd w:id="48"/>
      <w:bookmarkEnd w:id="49"/>
      <w:bookmarkEnd w:id="50"/>
      <w:bookmarkEnd w:id="51"/>
      <w:bookmarkEnd w:id="52"/>
    </w:p>
    <w:p w14:paraId="035B0397" w14:textId="44FB57EE" w:rsidR="00385B42" w:rsidRPr="00F8167E" w:rsidRDefault="00F8167E" w:rsidP="00183266">
      <w:pPr>
        <w:pStyle w:val="Heading2"/>
        <w:numPr>
          <w:ilvl w:val="0"/>
          <w:numId w:val="15"/>
        </w:numPr>
        <w:rPr>
          <w:b/>
          <w:sz w:val="28"/>
          <w:szCs w:val="28"/>
        </w:rPr>
      </w:pPr>
      <w:r w:rsidRPr="00DE7750">
        <w:rPr>
          <w:b/>
          <w:bCs/>
          <w:sz w:val="28"/>
          <w:szCs w:val="28"/>
        </w:rPr>
        <w:t xml:space="preserve"> </w:t>
      </w:r>
      <w:bookmarkStart w:id="53" w:name="_Toc186823448"/>
      <w:bookmarkStart w:id="54" w:name="_Toc186824313"/>
      <w:bookmarkStart w:id="55" w:name="_Toc186825712"/>
      <w:bookmarkStart w:id="56" w:name="_Toc186825505"/>
      <w:bookmarkStart w:id="57" w:name="_Toc186825590"/>
      <w:r w:rsidR="00385B42" w:rsidRPr="00F8167E">
        <w:rPr>
          <w:b/>
          <w:sz w:val="28"/>
          <w:szCs w:val="28"/>
        </w:rPr>
        <w:t>Microsoft SQL Server</w:t>
      </w:r>
      <w:bookmarkEnd w:id="53"/>
      <w:bookmarkEnd w:id="54"/>
      <w:bookmarkEnd w:id="55"/>
      <w:bookmarkEnd w:id="56"/>
      <w:bookmarkEnd w:id="57"/>
    </w:p>
    <w:p w14:paraId="55A55C32" w14:textId="77777777" w:rsidR="00385B42" w:rsidRPr="00BA1F55" w:rsidRDefault="00385B42" w:rsidP="00183266">
      <w:pPr>
        <w:pStyle w:val="BodyText"/>
        <w:numPr>
          <w:ilvl w:val="0"/>
          <w:numId w:val="10"/>
        </w:numPr>
      </w:pPr>
      <w:r w:rsidRPr="00BA1F55">
        <w:rPr>
          <w:b/>
        </w:rPr>
        <w:t>Lịch sử:</w:t>
      </w:r>
      <w:r w:rsidRPr="00BA1F55">
        <w:t xml:space="preserve"> Microsoft SQL Server là một hệ quản trị cơ sở dữ liệu quan hệ (RDBMS) được phát triển bởi Microsoft, lần đầu tiên ra mắt vào năm 1989. Đây là một trong những hệ quản trị cơ sở dữ liệu phổ biến, được sử dụng rộng rãi trong các ứng dụng doanh nghiệp.</w:t>
      </w:r>
    </w:p>
    <w:p w14:paraId="43CEC7AD" w14:textId="77777777" w:rsidR="00385B42" w:rsidRPr="00BA1F55" w:rsidRDefault="00385B42" w:rsidP="00183266">
      <w:pPr>
        <w:pStyle w:val="BodyText"/>
        <w:numPr>
          <w:ilvl w:val="0"/>
          <w:numId w:val="10"/>
        </w:numPr>
      </w:pPr>
      <w:r w:rsidRPr="00BA1F55">
        <w:rPr>
          <w:b/>
        </w:rPr>
        <w:t xml:space="preserve">Chức năng, nhiệm </w:t>
      </w:r>
      <w:r w:rsidR="00DB2F41" w:rsidRPr="00BA1F55">
        <w:rPr>
          <w:b/>
        </w:rPr>
        <w:t>vụ</w:t>
      </w:r>
      <w:r w:rsidR="00DB2F41" w:rsidRPr="00BA1F55">
        <w:rPr>
          <w:b/>
          <w:bCs/>
        </w:rPr>
        <w:t>:</w:t>
      </w:r>
      <w:r w:rsidRPr="00BA1F55">
        <w:t xml:space="preserve"> SQL Server giúp quản lý, lưu trữ và truy xuất dữ liệu từ cơ sở dữ liệu. Nó hỗ trợ các chức năng như lưu trữ, tìm kiếm, cập nhật và phân tích dữ liệu.</w:t>
      </w:r>
    </w:p>
    <w:p w14:paraId="6ECF05B2" w14:textId="77777777" w:rsidR="00385B42" w:rsidRPr="00BA1F55" w:rsidRDefault="00385B42" w:rsidP="00183266">
      <w:pPr>
        <w:pStyle w:val="BodyText"/>
        <w:numPr>
          <w:ilvl w:val="0"/>
          <w:numId w:val="10"/>
        </w:numPr>
      </w:pPr>
      <w:r w:rsidRPr="00BA1F55">
        <w:rPr>
          <w:b/>
        </w:rPr>
        <w:t>Áp dụng (trong đề tài):</w:t>
      </w:r>
      <w:r w:rsidRPr="00BA1F55">
        <w:t xml:space="preserve"> SQL Server sẽ được sử dụng để lưu trữ </w:t>
      </w:r>
      <w:r w:rsidR="0058114D" w:rsidRPr="00BA1F55">
        <w:t xml:space="preserve">các </w:t>
      </w:r>
      <w:r w:rsidRPr="00BA1F55">
        <w:t>dữ liệu</w:t>
      </w:r>
      <w:r w:rsidR="0058114D" w:rsidRPr="00BA1F55">
        <w:t xml:space="preserve"> như:</w:t>
      </w:r>
      <w:r w:rsidRPr="00BA1F55">
        <w:t xml:space="preserve"> bệnh nhân, thông tin bác sĩ, lịch khám, và các dữ liệu y tế khác. Cơ sở dữ liệu sẽ hỗ trợ việc truy xuất và quản lý thông tin trong phần mềm quản lý bệnh viện.</w:t>
      </w:r>
    </w:p>
    <w:p w14:paraId="171A734E" w14:textId="79692A16" w:rsidR="00385B42" w:rsidRPr="00F8167E" w:rsidRDefault="00F8167E" w:rsidP="00183266">
      <w:pPr>
        <w:pStyle w:val="Heading2"/>
        <w:numPr>
          <w:ilvl w:val="0"/>
          <w:numId w:val="15"/>
        </w:numPr>
        <w:rPr>
          <w:b/>
          <w:sz w:val="28"/>
          <w:szCs w:val="28"/>
        </w:rPr>
      </w:pPr>
      <w:r w:rsidRPr="00E450CC">
        <w:rPr>
          <w:b/>
          <w:bCs/>
          <w:sz w:val="28"/>
          <w:szCs w:val="28"/>
        </w:rPr>
        <w:t xml:space="preserve"> </w:t>
      </w:r>
      <w:bookmarkStart w:id="58" w:name="_Toc186823449"/>
      <w:bookmarkStart w:id="59" w:name="_Toc186824314"/>
      <w:bookmarkStart w:id="60" w:name="_Toc186825713"/>
      <w:bookmarkStart w:id="61" w:name="_Toc186825506"/>
      <w:bookmarkStart w:id="62" w:name="_Toc186825591"/>
      <w:r w:rsidR="00385B42" w:rsidRPr="00F8167E">
        <w:rPr>
          <w:b/>
          <w:sz w:val="28"/>
          <w:szCs w:val="28"/>
        </w:rPr>
        <w:t>WinForms (Windows Forms)</w:t>
      </w:r>
      <w:bookmarkEnd w:id="58"/>
      <w:bookmarkEnd w:id="59"/>
      <w:bookmarkEnd w:id="60"/>
      <w:bookmarkEnd w:id="61"/>
      <w:bookmarkEnd w:id="62"/>
    </w:p>
    <w:p w14:paraId="6CC631B4" w14:textId="77777777" w:rsidR="00385B42" w:rsidRPr="00BA1F55" w:rsidRDefault="00385B42" w:rsidP="00183266">
      <w:pPr>
        <w:pStyle w:val="BodyText"/>
        <w:numPr>
          <w:ilvl w:val="0"/>
          <w:numId w:val="11"/>
        </w:numPr>
      </w:pPr>
      <w:r w:rsidRPr="00BA1F55">
        <w:rPr>
          <w:b/>
          <w:bCs/>
        </w:rPr>
        <w:t>Lịch sử:</w:t>
      </w:r>
      <w:r w:rsidRPr="00BA1F55">
        <w:t xml:space="preserve"> WinForms là một công nghệ phát triển giao diện người dùng (UI) được Microsoft giới thiệu từ .NET Framework 1.0 vào năm 2002. Đây là một phần của nền tảng phát triển ứng dụng desktop trên Windows.</w:t>
      </w:r>
    </w:p>
    <w:p w14:paraId="0A6DB357" w14:textId="77777777" w:rsidR="00385B42" w:rsidRPr="00BA1F55" w:rsidRDefault="00385B42" w:rsidP="00183266">
      <w:pPr>
        <w:pStyle w:val="BodyText"/>
        <w:numPr>
          <w:ilvl w:val="0"/>
          <w:numId w:val="11"/>
        </w:numPr>
      </w:pPr>
      <w:r w:rsidRPr="00BA1F55">
        <w:rPr>
          <w:b/>
          <w:bCs/>
        </w:rPr>
        <w:t>Chức năng, nhiệm vụ:</w:t>
      </w:r>
      <w:r w:rsidRPr="00BA1F55">
        <w:t xml:space="preserve"> WinForms cung cấp các công cụ và điều khiển (controls) giúp xây dựng giao diện người dùng dễ dàng, bao gồm các bảng điều khiển, nút bấm, cửa sổ, và các thành phần đồ họa khác.</w:t>
      </w:r>
    </w:p>
    <w:p w14:paraId="2D85C847" w14:textId="77777777" w:rsidR="00385B42" w:rsidRPr="00BA1F55" w:rsidRDefault="00385B42" w:rsidP="00183266">
      <w:pPr>
        <w:pStyle w:val="BodyText"/>
        <w:numPr>
          <w:ilvl w:val="0"/>
          <w:numId w:val="11"/>
        </w:numPr>
      </w:pPr>
      <w:r w:rsidRPr="00BA1F55">
        <w:rPr>
          <w:b/>
          <w:bCs/>
        </w:rPr>
        <w:t>Áp dụng (trong đề tài):</w:t>
      </w:r>
      <w:r w:rsidRPr="00BA1F55">
        <w:t xml:space="preserve"> WinForms sẽ được sử dụng để thiết kế giao diện người dùng cho phần mềm quản lý bệnh viện, nơi nhân viên y tế có thể dễ dàng tương tác với hệ thống, truy xuất thông tin bệnh nhân và quản lý các nhiệm vụ khác.</w:t>
      </w:r>
    </w:p>
    <w:p w14:paraId="00612410" w14:textId="52808C05" w:rsidR="00385B42" w:rsidRPr="00F8167E" w:rsidRDefault="00F8167E" w:rsidP="00183266">
      <w:pPr>
        <w:pStyle w:val="Heading2"/>
        <w:numPr>
          <w:ilvl w:val="0"/>
          <w:numId w:val="15"/>
        </w:numPr>
        <w:rPr>
          <w:b/>
          <w:sz w:val="28"/>
          <w:szCs w:val="28"/>
        </w:rPr>
      </w:pPr>
      <w:r w:rsidRPr="00E450CC">
        <w:rPr>
          <w:b/>
          <w:bCs/>
          <w:sz w:val="28"/>
          <w:szCs w:val="28"/>
        </w:rPr>
        <w:t xml:space="preserve"> </w:t>
      </w:r>
      <w:bookmarkStart w:id="63" w:name="_Toc186823450"/>
      <w:bookmarkStart w:id="64" w:name="_Toc186824315"/>
      <w:bookmarkStart w:id="65" w:name="_Toc186825714"/>
      <w:bookmarkStart w:id="66" w:name="_Toc186825507"/>
      <w:bookmarkStart w:id="67" w:name="_Toc186825592"/>
      <w:r w:rsidR="00385B42" w:rsidRPr="00F8167E">
        <w:rPr>
          <w:b/>
          <w:sz w:val="28"/>
          <w:szCs w:val="28"/>
        </w:rPr>
        <w:t>Llama 3.2 AI Model</w:t>
      </w:r>
      <w:bookmarkEnd w:id="63"/>
      <w:bookmarkEnd w:id="64"/>
      <w:bookmarkEnd w:id="65"/>
      <w:bookmarkEnd w:id="66"/>
      <w:bookmarkEnd w:id="67"/>
    </w:p>
    <w:p w14:paraId="29B12C3E" w14:textId="77777777" w:rsidR="00385B42" w:rsidRPr="00BA1F55" w:rsidRDefault="00385B42" w:rsidP="00183266">
      <w:pPr>
        <w:pStyle w:val="BodyText"/>
        <w:numPr>
          <w:ilvl w:val="0"/>
          <w:numId w:val="12"/>
        </w:numPr>
      </w:pPr>
      <w:r w:rsidRPr="00BA1F55">
        <w:rPr>
          <w:b/>
          <w:bCs/>
        </w:rPr>
        <w:t>Lịch sử:</w:t>
      </w:r>
      <w:r w:rsidRPr="00BA1F55">
        <w:t xml:space="preserve"> Llama là một mô hình ngôn ngữ tự nhiên (LLM - Large Language Model) được phát triển bởi Meta AI. Phiên bản Llama 3.2 được cải tiến với khả năng xử lý ngôn ngữ tự nhiên hiệu quả hơn, phù hợp với các ứng dụng như chatbot, trợ lý ảo và các tác vụ yêu cầu sự hiểu biết ngữ nghĩa sâu sắc.</w:t>
      </w:r>
    </w:p>
    <w:p w14:paraId="0CFB035F" w14:textId="77777777" w:rsidR="00385B42" w:rsidRPr="00BA1F55" w:rsidRDefault="00385B42" w:rsidP="00183266">
      <w:pPr>
        <w:pStyle w:val="BodyText"/>
        <w:numPr>
          <w:ilvl w:val="0"/>
          <w:numId w:val="12"/>
        </w:numPr>
      </w:pPr>
      <w:r w:rsidRPr="00BA1F55">
        <w:rPr>
          <w:b/>
          <w:bCs/>
        </w:rPr>
        <w:t>Chức năng, nhiệm vụ:</w:t>
      </w:r>
      <w:r w:rsidRPr="00BA1F55">
        <w:t xml:space="preserve"> Llama 3.2 có thể được sử dụng để tạo ra các chatbot thông minh, có khả năng trả lời câu hỏi, cung cấp lời khuyên y tế, và xử lý yêu cầu của người dùng trong các ứng dụng y tế.</w:t>
      </w:r>
    </w:p>
    <w:p w14:paraId="14BD01E5" w14:textId="77777777" w:rsidR="00385B42" w:rsidRPr="00BA1F55" w:rsidRDefault="00385B42" w:rsidP="00183266">
      <w:pPr>
        <w:pStyle w:val="BodyText"/>
        <w:numPr>
          <w:ilvl w:val="0"/>
          <w:numId w:val="12"/>
        </w:numPr>
      </w:pPr>
      <w:r w:rsidRPr="00BA1F55">
        <w:rPr>
          <w:b/>
          <w:bCs/>
        </w:rPr>
        <w:t>Áp dụng (trong đề tài):</w:t>
      </w:r>
      <w:r w:rsidRPr="00BA1F55">
        <w:t xml:space="preserve"> Mô hình Llama 3.2 sẽ được tích hợp vào phần mềm quản lý bệnh viện như một chatbot y tế, giúp người dùng (</w:t>
      </w:r>
      <w:r w:rsidR="00F75826" w:rsidRPr="00BA1F55">
        <w:t>nhân viên trong bệnh viện</w:t>
      </w:r>
      <w:r w:rsidRPr="00BA1F55">
        <w:t>) tương tác với hệ thống, nhận được thông tin về sức khỏe, các triệu chứng, và hỗ trợ trong việc tra cứu thông tin y tế.</w:t>
      </w:r>
    </w:p>
    <w:p w14:paraId="31FE7261" w14:textId="77777777" w:rsidR="00225C76" w:rsidRPr="00BA1F55" w:rsidRDefault="00225C76" w:rsidP="00225C76">
      <w:pPr>
        <w:pStyle w:val="BodyText"/>
      </w:pPr>
    </w:p>
    <w:p w14:paraId="0976B1F5" w14:textId="77777777" w:rsidR="00225C76" w:rsidRPr="00BA1F55" w:rsidRDefault="00225C76" w:rsidP="00225C76">
      <w:pPr>
        <w:pStyle w:val="BodyText"/>
      </w:pPr>
    </w:p>
    <w:p w14:paraId="2995B8C1" w14:textId="77777777" w:rsidR="00225C76" w:rsidRPr="00BA1F55" w:rsidRDefault="00225C76" w:rsidP="00225C76">
      <w:pPr>
        <w:pStyle w:val="BodyText"/>
      </w:pPr>
    </w:p>
    <w:p w14:paraId="6FDD9928" w14:textId="77777777" w:rsidR="00225C76" w:rsidRPr="00BA1F55" w:rsidRDefault="00225C76" w:rsidP="00225C76">
      <w:pPr>
        <w:pStyle w:val="BodyText"/>
      </w:pPr>
    </w:p>
    <w:p w14:paraId="23497397" w14:textId="77777777" w:rsidR="00225C76" w:rsidRPr="00BA1F55" w:rsidRDefault="00225C76" w:rsidP="00225C76">
      <w:pPr>
        <w:pStyle w:val="BodyText"/>
      </w:pPr>
    </w:p>
    <w:p w14:paraId="53E43C99" w14:textId="77777777" w:rsidR="00225C76" w:rsidRPr="00BA1F55" w:rsidRDefault="00225C76" w:rsidP="00225C76">
      <w:pPr>
        <w:pStyle w:val="BodyText"/>
      </w:pPr>
    </w:p>
    <w:p w14:paraId="75F5A421" w14:textId="77777777" w:rsidR="00225C76" w:rsidRPr="00BA1F55" w:rsidRDefault="00225C76" w:rsidP="00225C76">
      <w:pPr>
        <w:pStyle w:val="BodyText"/>
      </w:pPr>
    </w:p>
    <w:p w14:paraId="6BA66B10" w14:textId="77777777" w:rsidR="00225C76" w:rsidRPr="00BA1F55" w:rsidRDefault="00225C76" w:rsidP="00225C76">
      <w:pPr>
        <w:pStyle w:val="BodyText"/>
      </w:pPr>
    </w:p>
    <w:p w14:paraId="6A66465C" w14:textId="77777777" w:rsidR="00225C76" w:rsidRPr="00BA1F55" w:rsidRDefault="00225C76" w:rsidP="00225C76">
      <w:pPr>
        <w:pStyle w:val="BodyText"/>
      </w:pPr>
    </w:p>
    <w:p w14:paraId="70A639DF" w14:textId="77777777" w:rsidR="00225C76" w:rsidRPr="00BA1F55" w:rsidRDefault="00225C76" w:rsidP="00225C76">
      <w:pPr>
        <w:pStyle w:val="BodyText"/>
      </w:pPr>
    </w:p>
    <w:p w14:paraId="340702EB" w14:textId="77777777" w:rsidR="00225C76" w:rsidRPr="00BA1F55" w:rsidRDefault="00225C76" w:rsidP="00225C76">
      <w:pPr>
        <w:pStyle w:val="BodyText"/>
      </w:pPr>
    </w:p>
    <w:p w14:paraId="0C07C239" w14:textId="77777777" w:rsidR="00225C76" w:rsidRPr="00BA1F55" w:rsidRDefault="00225C76" w:rsidP="00225C76">
      <w:pPr>
        <w:pStyle w:val="BodyText"/>
      </w:pPr>
    </w:p>
    <w:p w14:paraId="20B2B7CF" w14:textId="77777777" w:rsidR="00225C76" w:rsidRPr="00BA1F55" w:rsidRDefault="00225C76" w:rsidP="00225C76">
      <w:pPr>
        <w:pStyle w:val="BodyText"/>
      </w:pPr>
    </w:p>
    <w:p w14:paraId="54494174" w14:textId="77777777" w:rsidR="00F8167E" w:rsidRPr="00E450CC" w:rsidRDefault="00F8167E" w:rsidP="00F8167E">
      <w:pPr>
        <w:pStyle w:val="Heading1"/>
        <w:ind w:left="0"/>
      </w:pPr>
    </w:p>
    <w:p w14:paraId="3331A9B4" w14:textId="77777777" w:rsidR="00F8167E" w:rsidRPr="00E450CC" w:rsidRDefault="00F8167E" w:rsidP="00F8167E">
      <w:pPr>
        <w:pStyle w:val="Heading1"/>
        <w:ind w:left="0"/>
      </w:pPr>
    </w:p>
    <w:p w14:paraId="57512299" w14:textId="5B6BEFC4" w:rsidR="00F8167E" w:rsidRPr="00E450CC" w:rsidRDefault="00F8167E" w:rsidP="00F8167E">
      <w:pPr>
        <w:pStyle w:val="Heading1"/>
        <w:ind w:left="0"/>
        <w:rPr>
          <w:spacing w:val="-2"/>
          <w:sz w:val="34"/>
          <w:szCs w:val="34"/>
        </w:rPr>
      </w:pPr>
      <w:r w:rsidRPr="00E450CC">
        <w:lastRenderedPageBreak/>
        <w:t xml:space="preserve">     </w:t>
      </w:r>
      <w:bookmarkStart w:id="68" w:name="_Toc186823451"/>
      <w:bookmarkStart w:id="69" w:name="_Toc186824316"/>
      <w:bookmarkStart w:id="70" w:name="_Toc186825715"/>
      <w:bookmarkStart w:id="71" w:name="_Toc186825508"/>
      <w:bookmarkStart w:id="72" w:name="_Toc186825593"/>
      <w:r w:rsidR="006727C6" w:rsidRPr="00F8167E">
        <w:rPr>
          <w:sz w:val="34"/>
          <w:szCs w:val="34"/>
        </w:rPr>
        <w:t xml:space="preserve">CHƯƠNG </w:t>
      </w:r>
      <w:r w:rsidR="00A760B2" w:rsidRPr="00F8167E">
        <w:rPr>
          <w:sz w:val="34"/>
          <w:szCs w:val="34"/>
        </w:rPr>
        <w:t>3:</w:t>
      </w:r>
      <w:r w:rsidR="00A760B2" w:rsidRPr="00F8167E">
        <w:rPr>
          <w:spacing w:val="-3"/>
          <w:sz w:val="34"/>
          <w:szCs w:val="34"/>
        </w:rPr>
        <w:t xml:space="preserve"> </w:t>
      </w:r>
      <w:r w:rsidR="00A760B2" w:rsidRPr="00F8167E">
        <w:rPr>
          <w:sz w:val="34"/>
          <w:szCs w:val="34"/>
        </w:rPr>
        <w:t>THIẾT</w:t>
      </w:r>
      <w:r w:rsidR="00A760B2" w:rsidRPr="00F8167E">
        <w:rPr>
          <w:spacing w:val="-4"/>
          <w:sz w:val="34"/>
          <w:szCs w:val="34"/>
        </w:rPr>
        <w:t xml:space="preserve"> </w:t>
      </w:r>
      <w:r w:rsidR="00A760B2" w:rsidRPr="00F8167E">
        <w:rPr>
          <w:sz w:val="34"/>
          <w:szCs w:val="34"/>
        </w:rPr>
        <w:t>KẾ</w:t>
      </w:r>
      <w:r w:rsidR="00A760B2" w:rsidRPr="00F8167E">
        <w:rPr>
          <w:spacing w:val="-4"/>
          <w:sz w:val="34"/>
          <w:szCs w:val="34"/>
        </w:rPr>
        <w:t xml:space="preserve"> </w:t>
      </w:r>
      <w:r w:rsidR="00A760B2" w:rsidRPr="00F8167E">
        <w:rPr>
          <w:sz w:val="34"/>
          <w:szCs w:val="34"/>
        </w:rPr>
        <w:t>CƠ</w:t>
      </w:r>
      <w:r w:rsidR="00A760B2" w:rsidRPr="00F8167E">
        <w:rPr>
          <w:spacing w:val="-5"/>
          <w:sz w:val="34"/>
          <w:szCs w:val="34"/>
        </w:rPr>
        <w:t xml:space="preserve"> </w:t>
      </w:r>
      <w:r w:rsidR="00A760B2" w:rsidRPr="00F8167E">
        <w:rPr>
          <w:sz w:val="34"/>
          <w:szCs w:val="34"/>
        </w:rPr>
        <w:t>SỞ</w:t>
      </w:r>
      <w:r w:rsidR="00A760B2" w:rsidRPr="00F8167E">
        <w:rPr>
          <w:spacing w:val="-5"/>
          <w:sz w:val="34"/>
          <w:szCs w:val="34"/>
        </w:rPr>
        <w:t xml:space="preserve"> </w:t>
      </w:r>
      <w:r w:rsidR="00A760B2" w:rsidRPr="00F8167E">
        <w:rPr>
          <w:sz w:val="34"/>
          <w:szCs w:val="34"/>
        </w:rPr>
        <w:t>DỮ</w:t>
      </w:r>
      <w:r w:rsidR="00A760B2" w:rsidRPr="00F8167E">
        <w:rPr>
          <w:spacing w:val="-5"/>
          <w:sz w:val="34"/>
          <w:szCs w:val="34"/>
        </w:rPr>
        <w:t xml:space="preserve"> </w:t>
      </w:r>
      <w:r w:rsidR="00A760B2" w:rsidRPr="00F8167E">
        <w:rPr>
          <w:sz w:val="34"/>
          <w:szCs w:val="34"/>
        </w:rPr>
        <w:t>LIỆU</w:t>
      </w:r>
      <w:r w:rsidR="00A760B2" w:rsidRPr="00F8167E">
        <w:rPr>
          <w:spacing w:val="-1"/>
          <w:sz w:val="34"/>
          <w:szCs w:val="34"/>
        </w:rPr>
        <w:t xml:space="preserve"> </w:t>
      </w:r>
      <w:r w:rsidR="00A760B2" w:rsidRPr="00F8167E">
        <w:rPr>
          <w:sz w:val="34"/>
          <w:szCs w:val="34"/>
        </w:rPr>
        <w:t>(THIẾT</w:t>
      </w:r>
      <w:r w:rsidR="00A760B2" w:rsidRPr="00F8167E">
        <w:rPr>
          <w:spacing w:val="-4"/>
          <w:sz w:val="34"/>
          <w:szCs w:val="34"/>
        </w:rPr>
        <w:t xml:space="preserve"> </w:t>
      </w:r>
      <w:r w:rsidR="00A760B2" w:rsidRPr="00F8167E">
        <w:rPr>
          <w:sz w:val="34"/>
          <w:szCs w:val="34"/>
        </w:rPr>
        <w:t>KẾ</w:t>
      </w:r>
      <w:r w:rsidR="00A760B2" w:rsidRPr="00F8167E">
        <w:rPr>
          <w:spacing w:val="-4"/>
          <w:sz w:val="34"/>
          <w:szCs w:val="34"/>
        </w:rPr>
        <w:t xml:space="preserve"> </w:t>
      </w:r>
      <w:r w:rsidR="00A760B2" w:rsidRPr="00F8167E">
        <w:rPr>
          <w:sz w:val="34"/>
          <w:szCs w:val="34"/>
        </w:rPr>
        <w:t xml:space="preserve">HỆ </w:t>
      </w:r>
      <w:r w:rsidR="00A760B2" w:rsidRPr="00F8167E">
        <w:rPr>
          <w:spacing w:val="-2"/>
          <w:sz w:val="34"/>
          <w:szCs w:val="34"/>
        </w:rPr>
        <w:t>THỐNG)</w:t>
      </w:r>
      <w:bookmarkEnd w:id="68"/>
      <w:bookmarkEnd w:id="69"/>
      <w:bookmarkEnd w:id="70"/>
      <w:bookmarkEnd w:id="71"/>
      <w:bookmarkEnd w:id="72"/>
    </w:p>
    <w:p w14:paraId="624074A1" w14:textId="77777777" w:rsidR="008B5984" w:rsidRPr="008B5984" w:rsidRDefault="00A760B2" w:rsidP="00183266">
      <w:pPr>
        <w:pStyle w:val="Heading2"/>
        <w:numPr>
          <w:ilvl w:val="0"/>
          <w:numId w:val="16"/>
        </w:numPr>
        <w:ind w:left="567"/>
        <w:rPr>
          <w:b/>
          <w:sz w:val="28"/>
          <w:szCs w:val="28"/>
        </w:rPr>
      </w:pPr>
      <w:bookmarkStart w:id="73" w:name="_Toc186823452"/>
      <w:bookmarkStart w:id="74" w:name="_Toc186824317"/>
      <w:bookmarkStart w:id="75" w:name="_Toc186825716"/>
      <w:bookmarkStart w:id="76" w:name="_Toc186825509"/>
      <w:bookmarkStart w:id="77" w:name="_Toc186825594"/>
      <w:r w:rsidRPr="00F8167E">
        <w:rPr>
          <w:b/>
          <w:sz w:val="28"/>
          <w:szCs w:val="28"/>
        </w:rPr>
        <w:t>Khảo</w:t>
      </w:r>
      <w:r w:rsidRPr="00F8167E">
        <w:rPr>
          <w:b/>
          <w:spacing w:val="-4"/>
          <w:sz w:val="28"/>
          <w:szCs w:val="28"/>
        </w:rPr>
        <w:t xml:space="preserve"> </w:t>
      </w:r>
      <w:r w:rsidRPr="00F8167E">
        <w:rPr>
          <w:b/>
          <w:sz w:val="28"/>
          <w:szCs w:val="28"/>
        </w:rPr>
        <w:t>sát</w:t>
      </w:r>
      <w:r w:rsidRPr="00F8167E">
        <w:rPr>
          <w:b/>
          <w:spacing w:val="-3"/>
          <w:sz w:val="28"/>
          <w:szCs w:val="28"/>
        </w:rPr>
        <w:t xml:space="preserve"> </w:t>
      </w:r>
      <w:r w:rsidRPr="00F8167E">
        <w:rPr>
          <w:b/>
          <w:sz w:val="28"/>
          <w:szCs w:val="28"/>
        </w:rPr>
        <w:t>hiện</w:t>
      </w:r>
      <w:r w:rsidRPr="00F8167E">
        <w:rPr>
          <w:b/>
          <w:spacing w:val="-2"/>
          <w:sz w:val="28"/>
          <w:szCs w:val="28"/>
        </w:rPr>
        <w:t xml:space="preserve"> </w:t>
      </w:r>
      <w:r w:rsidRPr="00F8167E">
        <w:rPr>
          <w:b/>
          <w:sz w:val="28"/>
          <w:szCs w:val="28"/>
        </w:rPr>
        <w:t>trạng</w:t>
      </w:r>
      <w:r w:rsidRPr="00F8167E">
        <w:rPr>
          <w:b/>
          <w:spacing w:val="-2"/>
          <w:sz w:val="28"/>
          <w:szCs w:val="28"/>
        </w:rPr>
        <w:t xml:space="preserve"> </w:t>
      </w:r>
      <w:r w:rsidRPr="00F8167E">
        <w:rPr>
          <w:b/>
          <w:sz w:val="28"/>
          <w:szCs w:val="28"/>
        </w:rPr>
        <w:t>hệ</w:t>
      </w:r>
      <w:r w:rsidRPr="00F8167E">
        <w:rPr>
          <w:b/>
          <w:spacing w:val="-2"/>
          <w:sz w:val="28"/>
          <w:szCs w:val="28"/>
        </w:rPr>
        <w:t xml:space="preserve"> thống</w:t>
      </w:r>
      <w:bookmarkEnd w:id="73"/>
      <w:bookmarkEnd w:id="74"/>
      <w:bookmarkEnd w:id="75"/>
      <w:bookmarkEnd w:id="76"/>
      <w:bookmarkEnd w:id="77"/>
    </w:p>
    <w:p w14:paraId="0BCEFB83" w14:textId="751FDBCE" w:rsidR="00787387" w:rsidRPr="00237C19" w:rsidRDefault="00787387" w:rsidP="00533126">
      <w:pPr>
        <w:pStyle w:val="Heading3"/>
        <w:numPr>
          <w:ilvl w:val="0"/>
          <w:numId w:val="58"/>
        </w:numPr>
        <w:rPr>
          <w:sz w:val="26"/>
          <w:szCs w:val="26"/>
        </w:rPr>
      </w:pPr>
      <w:bookmarkStart w:id="78" w:name="_Toc186823453"/>
      <w:bookmarkStart w:id="79" w:name="_Toc186824318"/>
      <w:bookmarkStart w:id="80" w:name="_Toc186825717"/>
      <w:bookmarkStart w:id="81" w:name="_Toc186825510"/>
      <w:bookmarkStart w:id="82" w:name="_Toc186825595"/>
      <w:r w:rsidRPr="00237C19">
        <w:rPr>
          <w:sz w:val="26"/>
          <w:szCs w:val="26"/>
        </w:rPr>
        <w:t>Phương pháp quản lý hiện tại</w:t>
      </w:r>
      <w:bookmarkEnd w:id="78"/>
      <w:bookmarkEnd w:id="79"/>
      <w:bookmarkEnd w:id="80"/>
      <w:bookmarkEnd w:id="81"/>
      <w:bookmarkEnd w:id="82"/>
    </w:p>
    <w:p w14:paraId="1E93783B" w14:textId="4AF6593B" w:rsidR="00787387" w:rsidRPr="008B5984" w:rsidRDefault="00787387" w:rsidP="008B5984">
      <w:pPr>
        <w:pStyle w:val="ListParagraph"/>
        <w:numPr>
          <w:ilvl w:val="0"/>
          <w:numId w:val="2"/>
        </w:numPr>
        <w:tabs>
          <w:tab w:val="left" w:pos="2112"/>
        </w:tabs>
        <w:spacing w:before="63"/>
        <w:rPr>
          <w:bCs/>
          <w:sz w:val="26"/>
        </w:rPr>
      </w:pPr>
      <w:r w:rsidRPr="008B5984">
        <w:rPr>
          <w:bCs/>
          <w:sz w:val="26"/>
        </w:rPr>
        <w:t>Quản lý thông tin bệnh nhân, bác sĩ và lịch hẹn chủ yếu bằng phương pháp thủ công như giấy tờ hoặc lưu trữ trong các file Excel.</w:t>
      </w:r>
    </w:p>
    <w:p w14:paraId="1A782649" w14:textId="375B31A5" w:rsidR="00787387" w:rsidRPr="008B5984" w:rsidRDefault="00787387" w:rsidP="008B5984">
      <w:pPr>
        <w:pStyle w:val="ListParagraph"/>
        <w:numPr>
          <w:ilvl w:val="0"/>
          <w:numId w:val="2"/>
        </w:numPr>
        <w:tabs>
          <w:tab w:val="left" w:pos="2112"/>
        </w:tabs>
        <w:spacing w:before="63"/>
        <w:rPr>
          <w:bCs/>
          <w:sz w:val="26"/>
        </w:rPr>
      </w:pPr>
      <w:r w:rsidRPr="008B5984">
        <w:rPr>
          <w:bCs/>
          <w:sz w:val="26"/>
        </w:rPr>
        <w:t>Không có hệ thống tập trung để lưu trữ dữ liệu, gây khó khăn trong việc quản lý và tra cứu.</w:t>
      </w:r>
    </w:p>
    <w:p w14:paraId="0E617080" w14:textId="584037B8" w:rsidR="00787387" w:rsidRPr="00237C19" w:rsidRDefault="00787387" w:rsidP="00533126">
      <w:pPr>
        <w:pStyle w:val="Heading3"/>
        <w:numPr>
          <w:ilvl w:val="0"/>
          <w:numId w:val="58"/>
        </w:numPr>
        <w:rPr>
          <w:sz w:val="26"/>
          <w:szCs w:val="26"/>
        </w:rPr>
      </w:pPr>
      <w:bookmarkStart w:id="83" w:name="_Toc186823454"/>
      <w:bookmarkStart w:id="84" w:name="_Toc186824319"/>
      <w:bookmarkStart w:id="85" w:name="_Toc186825718"/>
      <w:bookmarkStart w:id="86" w:name="_Toc186825511"/>
      <w:bookmarkStart w:id="87" w:name="_Toc186825596"/>
      <w:r w:rsidRPr="00237C19">
        <w:rPr>
          <w:sz w:val="26"/>
          <w:szCs w:val="26"/>
        </w:rPr>
        <w:t>Khó khăn gặp phải</w:t>
      </w:r>
      <w:bookmarkEnd w:id="83"/>
      <w:bookmarkEnd w:id="84"/>
      <w:bookmarkEnd w:id="85"/>
      <w:bookmarkEnd w:id="86"/>
      <w:bookmarkEnd w:id="87"/>
    </w:p>
    <w:p w14:paraId="4B2597E5" w14:textId="68822BD6" w:rsidR="00787387" w:rsidRPr="008B5984" w:rsidRDefault="00787387" w:rsidP="008B5984">
      <w:pPr>
        <w:pStyle w:val="ListParagraph"/>
        <w:numPr>
          <w:ilvl w:val="0"/>
          <w:numId w:val="3"/>
        </w:numPr>
        <w:tabs>
          <w:tab w:val="left" w:pos="2112"/>
        </w:tabs>
        <w:spacing w:before="63"/>
        <w:rPr>
          <w:bCs/>
          <w:sz w:val="26"/>
        </w:rPr>
      </w:pPr>
      <w:r w:rsidRPr="008B5984">
        <w:rPr>
          <w:bCs/>
          <w:sz w:val="26"/>
        </w:rPr>
        <w:t>Dữ liệu bị phân tán, không liên kết được với nhau.</w:t>
      </w:r>
    </w:p>
    <w:p w14:paraId="7C410B46" w14:textId="3B115573" w:rsidR="00787387" w:rsidRPr="008B5984" w:rsidRDefault="00787387" w:rsidP="008B5984">
      <w:pPr>
        <w:pStyle w:val="ListParagraph"/>
        <w:numPr>
          <w:ilvl w:val="0"/>
          <w:numId w:val="3"/>
        </w:numPr>
        <w:tabs>
          <w:tab w:val="left" w:pos="2112"/>
        </w:tabs>
        <w:spacing w:before="63"/>
        <w:rPr>
          <w:bCs/>
          <w:sz w:val="26"/>
        </w:rPr>
      </w:pPr>
      <w:r w:rsidRPr="008B5984">
        <w:rPr>
          <w:bCs/>
          <w:sz w:val="26"/>
        </w:rPr>
        <w:t>Dễ xảy ra sai sót trong việc cập nhật thông tin bệnh nhân, lịch khám bệnh.</w:t>
      </w:r>
    </w:p>
    <w:p w14:paraId="2814B7F3" w14:textId="4F4A63DE" w:rsidR="008B5984" w:rsidRPr="008B5984" w:rsidRDefault="00787387" w:rsidP="008B5984">
      <w:pPr>
        <w:pStyle w:val="ListParagraph"/>
        <w:numPr>
          <w:ilvl w:val="0"/>
          <w:numId w:val="3"/>
        </w:numPr>
        <w:tabs>
          <w:tab w:val="left" w:pos="2112"/>
        </w:tabs>
        <w:spacing w:before="63"/>
        <w:rPr>
          <w:bCs/>
          <w:sz w:val="26"/>
        </w:rPr>
      </w:pPr>
      <w:r w:rsidRPr="008B5984">
        <w:rPr>
          <w:bCs/>
          <w:sz w:val="26"/>
        </w:rPr>
        <w:t>Hệ thống không hỗ trợ báo cáo tự động hoặc thống kê chính xác.</w:t>
      </w:r>
    </w:p>
    <w:p w14:paraId="358F2581" w14:textId="52C34401" w:rsidR="00787387" w:rsidRPr="00237C19" w:rsidRDefault="00787387" w:rsidP="00533126">
      <w:pPr>
        <w:pStyle w:val="Heading3"/>
        <w:numPr>
          <w:ilvl w:val="0"/>
          <w:numId w:val="58"/>
        </w:numPr>
        <w:rPr>
          <w:sz w:val="26"/>
          <w:szCs w:val="26"/>
        </w:rPr>
      </w:pPr>
      <w:bookmarkStart w:id="88" w:name="_Toc186823455"/>
      <w:bookmarkStart w:id="89" w:name="_Toc186824320"/>
      <w:bookmarkStart w:id="90" w:name="_Toc186825719"/>
      <w:bookmarkStart w:id="91" w:name="_Toc186825512"/>
      <w:bookmarkStart w:id="92" w:name="_Toc186825597"/>
      <w:r w:rsidRPr="00237C19">
        <w:rPr>
          <w:sz w:val="26"/>
          <w:szCs w:val="26"/>
        </w:rPr>
        <w:t>Ảnh hưởng đến hiệu quả quản lý</w:t>
      </w:r>
      <w:bookmarkEnd w:id="88"/>
      <w:bookmarkEnd w:id="89"/>
      <w:bookmarkEnd w:id="90"/>
      <w:bookmarkEnd w:id="91"/>
      <w:bookmarkEnd w:id="92"/>
    </w:p>
    <w:p w14:paraId="4F9E87F3" w14:textId="48BEA9AD" w:rsidR="00787387" w:rsidRPr="000A1756" w:rsidRDefault="00787387" w:rsidP="000A1756">
      <w:pPr>
        <w:pStyle w:val="ListParagraph"/>
        <w:numPr>
          <w:ilvl w:val="0"/>
          <w:numId w:val="4"/>
        </w:numPr>
        <w:tabs>
          <w:tab w:val="left" w:pos="2112"/>
        </w:tabs>
        <w:spacing w:before="63"/>
        <w:rPr>
          <w:bCs/>
          <w:sz w:val="26"/>
        </w:rPr>
      </w:pPr>
      <w:r w:rsidRPr="000A1756">
        <w:rPr>
          <w:bCs/>
          <w:sz w:val="26"/>
        </w:rPr>
        <w:t>Quản lý bệnh viện trở nên kém hiệu quả do mất nhiều thời gian tìm kiếm và tổng hợp thông tin.</w:t>
      </w:r>
    </w:p>
    <w:p w14:paraId="2B2A1050" w14:textId="67F07A69" w:rsidR="00F8167E" w:rsidRPr="003A0736" w:rsidRDefault="00787387" w:rsidP="003A0736">
      <w:pPr>
        <w:pStyle w:val="ListParagraph"/>
        <w:numPr>
          <w:ilvl w:val="0"/>
          <w:numId w:val="4"/>
        </w:numPr>
        <w:tabs>
          <w:tab w:val="left" w:pos="2112"/>
        </w:tabs>
        <w:spacing w:before="63"/>
        <w:rPr>
          <w:bCs/>
          <w:sz w:val="26"/>
        </w:rPr>
      </w:pPr>
      <w:r w:rsidRPr="002C6C4C">
        <w:rPr>
          <w:bCs/>
          <w:sz w:val="26"/>
        </w:rPr>
        <w:t>Giảm chất lượng dịch vụ chăm sóc sức khỏe do không có sự kết nối thông tin nhanh chóng giữa các phòng ban.</w:t>
      </w:r>
    </w:p>
    <w:p w14:paraId="1362B5DD" w14:textId="77777777" w:rsidR="00460372" w:rsidRPr="00F8167E" w:rsidRDefault="00A760B2" w:rsidP="00183266">
      <w:pPr>
        <w:pStyle w:val="Heading2"/>
        <w:numPr>
          <w:ilvl w:val="0"/>
          <w:numId w:val="16"/>
        </w:numPr>
        <w:ind w:left="567"/>
        <w:rPr>
          <w:b/>
          <w:sz w:val="28"/>
          <w:szCs w:val="28"/>
        </w:rPr>
      </w:pPr>
      <w:bookmarkStart w:id="93" w:name="_Toc186823456"/>
      <w:bookmarkStart w:id="94" w:name="_Toc186824321"/>
      <w:bookmarkStart w:id="95" w:name="_Toc186825720"/>
      <w:bookmarkStart w:id="96" w:name="_Toc186825513"/>
      <w:bookmarkStart w:id="97" w:name="_Toc186825598"/>
      <w:r w:rsidRPr="00F8167E">
        <w:rPr>
          <w:b/>
          <w:sz w:val="28"/>
          <w:szCs w:val="28"/>
        </w:rPr>
        <w:t>Xác</w:t>
      </w:r>
      <w:r w:rsidRPr="00F8167E">
        <w:rPr>
          <w:b/>
          <w:spacing w:val="-1"/>
          <w:sz w:val="28"/>
          <w:szCs w:val="28"/>
        </w:rPr>
        <w:t xml:space="preserve"> </w:t>
      </w:r>
      <w:r w:rsidRPr="00F8167E">
        <w:rPr>
          <w:b/>
          <w:sz w:val="28"/>
          <w:szCs w:val="28"/>
        </w:rPr>
        <w:t>định</w:t>
      </w:r>
      <w:r w:rsidRPr="00F8167E">
        <w:rPr>
          <w:b/>
          <w:spacing w:val="-2"/>
          <w:sz w:val="28"/>
          <w:szCs w:val="28"/>
        </w:rPr>
        <w:t xml:space="preserve"> </w:t>
      </w:r>
      <w:r w:rsidRPr="00F8167E">
        <w:rPr>
          <w:b/>
          <w:sz w:val="28"/>
          <w:szCs w:val="28"/>
        </w:rPr>
        <w:t>các</w:t>
      </w:r>
      <w:r w:rsidRPr="00F8167E">
        <w:rPr>
          <w:b/>
          <w:spacing w:val="-3"/>
          <w:sz w:val="28"/>
          <w:szCs w:val="28"/>
        </w:rPr>
        <w:t xml:space="preserve"> </w:t>
      </w:r>
      <w:r w:rsidRPr="00F8167E">
        <w:rPr>
          <w:b/>
          <w:sz w:val="28"/>
          <w:szCs w:val="28"/>
        </w:rPr>
        <w:t>chức</w:t>
      </w:r>
      <w:r w:rsidRPr="00F8167E">
        <w:rPr>
          <w:b/>
          <w:spacing w:val="-2"/>
          <w:sz w:val="28"/>
          <w:szCs w:val="28"/>
        </w:rPr>
        <w:t xml:space="preserve"> </w:t>
      </w:r>
      <w:r w:rsidRPr="00F8167E">
        <w:rPr>
          <w:b/>
          <w:sz w:val="28"/>
          <w:szCs w:val="28"/>
        </w:rPr>
        <w:t>năng của</w:t>
      </w:r>
      <w:r w:rsidRPr="00F8167E">
        <w:rPr>
          <w:b/>
          <w:spacing w:val="-4"/>
          <w:sz w:val="28"/>
          <w:szCs w:val="28"/>
        </w:rPr>
        <w:t xml:space="preserve"> </w:t>
      </w:r>
      <w:r w:rsidRPr="00F8167E">
        <w:rPr>
          <w:b/>
          <w:sz w:val="28"/>
          <w:szCs w:val="28"/>
        </w:rPr>
        <w:t xml:space="preserve">hệ </w:t>
      </w:r>
      <w:r w:rsidRPr="00F8167E">
        <w:rPr>
          <w:b/>
          <w:spacing w:val="-2"/>
          <w:sz w:val="28"/>
          <w:szCs w:val="28"/>
        </w:rPr>
        <w:t>thống</w:t>
      </w:r>
      <w:bookmarkEnd w:id="93"/>
      <w:bookmarkEnd w:id="94"/>
      <w:bookmarkEnd w:id="95"/>
      <w:bookmarkEnd w:id="96"/>
      <w:bookmarkEnd w:id="97"/>
    </w:p>
    <w:p w14:paraId="4CE7A9D7" w14:textId="77777777" w:rsidR="00C74460" w:rsidRPr="00BA1F55" w:rsidRDefault="00C74460" w:rsidP="00A23FAD">
      <w:pPr>
        <w:pStyle w:val="ListParagraph"/>
        <w:numPr>
          <w:ilvl w:val="0"/>
          <w:numId w:val="5"/>
        </w:numPr>
        <w:tabs>
          <w:tab w:val="left" w:pos="2112"/>
        </w:tabs>
        <w:rPr>
          <w:b/>
          <w:bCs/>
          <w:vanish/>
          <w:sz w:val="26"/>
          <w:szCs w:val="26"/>
        </w:rPr>
      </w:pPr>
    </w:p>
    <w:p w14:paraId="6E6B6CAD" w14:textId="77777777" w:rsidR="00C74460" w:rsidRPr="00BA1F55" w:rsidRDefault="00C74460" w:rsidP="00A23FAD">
      <w:pPr>
        <w:pStyle w:val="ListParagraph"/>
        <w:numPr>
          <w:ilvl w:val="1"/>
          <w:numId w:val="5"/>
        </w:numPr>
        <w:tabs>
          <w:tab w:val="left" w:pos="2112"/>
        </w:tabs>
        <w:rPr>
          <w:b/>
          <w:bCs/>
          <w:vanish/>
          <w:sz w:val="26"/>
          <w:szCs w:val="26"/>
        </w:rPr>
      </w:pPr>
    </w:p>
    <w:p w14:paraId="2A35254E" w14:textId="77777777" w:rsidR="00404E80" w:rsidRPr="00BA1F55" w:rsidRDefault="00404E80" w:rsidP="00A23FAD">
      <w:pPr>
        <w:pStyle w:val="ListParagraph"/>
        <w:numPr>
          <w:ilvl w:val="0"/>
          <w:numId w:val="6"/>
        </w:numPr>
        <w:tabs>
          <w:tab w:val="left" w:pos="2112"/>
        </w:tabs>
        <w:rPr>
          <w:b/>
          <w:bCs/>
          <w:vanish/>
          <w:sz w:val="26"/>
          <w:szCs w:val="26"/>
        </w:rPr>
      </w:pPr>
    </w:p>
    <w:p w14:paraId="53E4EFEF" w14:textId="77777777" w:rsidR="00404E80" w:rsidRPr="00BA1F55" w:rsidRDefault="00404E80" w:rsidP="00A23FAD">
      <w:pPr>
        <w:pStyle w:val="ListParagraph"/>
        <w:numPr>
          <w:ilvl w:val="1"/>
          <w:numId w:val="6"/>
        </w:numPr>
        <w:tabs>
          <w:tab w:val="left" w:pos="2112"/>
        </w:tabs>
        <w:rPr>
          <w:b/>
          <w:bCs/>
          <w:vanish/>
          <w:sz w:val="26"/>
          <w:szCs w:val="26"/>
        </w:rPr>
      </w:pPr>
    </w:p>
    <w:p w14:paraId="10D5926C" w14:textId="77777777" w:rsidR="00404E80" w:rsidRPr="00BA1F55" w:rsidRDefault="00404E80" w:rsidP="00A23FAD">
      <w:pPr>
        <w:pStyle w:val="ListParagraph"/>
        <w:numPr>
          <w:ilvl w:val="1"/>
          <w:numId w:val="6"/>
        </w:numPr>
        <w:tabs>
          <w:tab w:val="left" w:pos="2112"/>
        </w:tabs>
        <w:rPr>
          <w:b/>
          <w:bCs/>
          <w:vanish/>
          <w:sz w:val="26"/>
          <w:szCs w:val="26"/>
        </w:rPr>
      </w:pPr>
    </w:p>
    <w:p w14:paraId="6C5EF09B" w14:textId="77777777" w:rsidR="18F26476" w:rsidRPr="0053759B" w:rsidRDefault="00C150A8" w:rsidP="00533126">
      <w:pPr>
        <w:pStyle w:val="Heading3"/>
        <w:numPr>
          <w:ilvl w:val="0"/>
          <w:numId w:val="59"/>
        </w:numPr>
      </w:pPr>
      <w:bookmarkStart w:id="98" w:name="_Toc186823457"/>
      <w:bookmarkStart w:id="99" w:name="_Toc186824322"/>
      <w:bookmarkStart w:id="100" w:name="_Toc186825721"/>
      <w:bookmarkStart w:id="101" w:name="_Toc186825514"/>
      <w:bookmarkStart w:id="102" w:name="_Toc186825599"/>
      <w:r w:rsidRPr="0053759B">
        <w:t xml:space="preserve">Quản </w:t>
      </w:r>
      <w:r w:rsidR="18F26476" w:rsidRPr="0053759B">
        <w:t>lý thông tin bệnh nhân</w:t>
      </w:r>
      <w:bookmarkEnd w:id="98"/>
      <w:bookmarkEnd w:id="99"/>
      <w:bookmarkEnd w:id="100"/>
      <w:bookmarkEnd w:id="101"/>
      <w:bookmarkEnd w:id="102"/>
    </w:p>
    <w:p w14:paraId="11414D11" w14:textId="77777777" w:rsidR="18F26476" w:rsidRPr="00183266" w:rsidRDefault="18F26476" w:rsidP="00533126">
      <w:pPr>
        <w:pStyle w:val="ListParagraph"/>
        <w:numPr>
          <w:ilvl w:val="0"/>
          <w:numId w:val="51"/>
        </w:numPr>
        <w:tabs>
          <w:tab w:val="left" w:pos="2112"/>
        </w:tabs>
        <w:spacing w:before="0"/>
        <w:rPr>
          <w:sz w:val="26"/>
          <w:szCs w:val="26"/>
        </w:rPr>
      </w:pPr>
      <w:r w:rsidRPr="00183266">
        <w:rPr>
          <w:sz w:val="26"/>
          <w:szCs w:val="26"/>
        </w:rPr>
        <w:t>Đăng ký và cập nhật thông tin bệnh nhân.</w:t>
      </w:r>
    </w:p>
    <w:p w14:paraId="1136483D" w14:textId="77777777" w:rsidR="18F26476" w:rsidRPr="00183266" w:rsidRDefault="18F26476" w:rsidP="00533126">
      <w:pPr>
        <w:pStyle w:val="ListParagraph"/>
        <w:numPr>
          <w:ilvl w:val="0"/>
          <w:numId w:val="51"/>
        </w:numPr>
        <w:tabs>
          <w:tab w:val="left" w:pos="2112"/>
        </w:tabs>
        <w:spacing w:before="0"/>
        <w:rPr>
          <w:sz w:val="26"/>
          <w:szCs w:val="26"/>
        </w:rPr>
      </w:pPr>
      <w:r w:rsidRPr="00183266">
        <w:rPr>
          <w:sz w:val="26"/>
          <w:szCs w:val="26"/>
        </w:rPr>
        <w:t>Quản lý lịch khám bệnh.</w:t>
      </w:r>
    </w:p>
    <w:p w14:paraId="71AC5BF1" w14:textId="307E4313" w:rsidR="00F8167E" w:rsidRPr="008A260D" w:rsidRDefault="18F26476" w:rsidP="00533126">
      <w:pPr>
        <w:pStyle w:val="ListParagraph"/>
        <w:numPr>
          <w:ilvl w:val="0"/>
          <w:numId w:val="51"/>
        </w:numPr>
        <w:tabs>
          <w:tab w:val="left" w:pos="2112"/>
        </w:tabs>
        <w:spacing w:before="0"/>
        <w:rPr>
          <w:sz w:val="26"/>
          <w:szCs w:val="26"/>
        </w:rPr>
      </w:pPr>
      <w:r w:rsidRPr="00183266">
        <w:rPr>
          <w:sz w:val="26"/>
          <w:szCs w:val="26"/>
        </w:rPr>
        <w:t>Quản lý hồ sơ bệnh án điện tử.</w:t>
      </w:r>
    </w:p>
    <w:p w14:paraId="02095C42" w14:textId="77777777" w:rsidR="18F26476" w:rsidRPr="0053759B" w:rsidRDefault="18F26476" w:rsidP="00533126">
      <w:pPr>
        <w:pStyle w:val="Heading3"/>
        <w:numPr>
          <w:ilvl w:val="0"/>
          <w:numId w:val="59"/>
        </w:numPr>
      </w:pPr>
      <w:bookmarkStart w:id="103" w:name="_Toc186823458"/>
      <w:bookmarkStart w:id="104" w:name="_Toc186824323"/>
      <w:bookmarkStart w:id="105" w:name="_Toc186825722"/>
      <w:bookmarkStart w:id="106" w:name="_Toc186825515"/>
      <w:bookmarkStart w:id="107" w:name="_Toc186825600"/>
      <w:r w:rsidRPr="0053759B">
        <w:t xml:space="preserve">Quản lý </w:t>
      </w:r>
      <w:r w:rsidR="002E5BBC" w:rsidRPr="0053759B">
        <w:t>bác sĩ</w:t>
      </w:r>
      <w:bookmarkEnd w:id="103"/>
      <w:bookmarkEnd w:id="104"/>
      <w:bookmarkEnd w:id="105"/>
      <w:bookmarkEnd w:id="106"/>
      <w:bookmarkEnd w:id="107"/>
    </w:p>
    <w:p w14:paraId="3C24F90A" w14:textId="77777777" w:rsidR="18F26476" w:rsidRPr="00183266" w:rsidRDefault="18F26476" w:rsidP="00533126">
      <w:pPr>
        <w:pStyle w:val="ListParagraph"/>
        <w:numPr>
          <w:ilvl w:val="0"/>
          <w:numId w:val="52"/>
        </w:numPr>
        <w:tabs>
          <w:tab w:val="left" w:pos="2112"/>
        </w:tabs>
        <w:spacing w:before="0"/>
        <w:rPr>
          <w:sz w:val="26"/>
          <w:szCs w:val="26"/>
        </w:rPr>
      </w:pPr>
      <w:r w:rsidRPr="00183266">
        <w:rPr>
          <w:sz w:val="26"/>
          <w:szCs w:val="26"/>
        </w:rPr>
        <w:t>Quản lý thông tin cá nhân nhân viên.</w:t>
      </w:r>
    </w:p>
    <w:p w14:paraId="7172BCCA" w14:textId="77777777" w:rsidR="18F26476" w:rsidRPr="00183266" w:rsidRDefault="18F26476" w:rsidP="00533126">
      <w:pPr>
        <w:pStyle w:val="ListParagraph"/>
        <w:numPr>
          <w:ilvl w:val="0"/>
          <w:numId w:val="52"/>
        </w:numPr>
        <w:tabs>
          <w:tab w:val="left" w:pos="2112"/>
        </w:tabs>
        <w:spacing w:before="0"/>
        <w:rPr>
          <w:sz w:val="26"/>
          <w:szCs w:val="26"/>
        </w:rPr>
      </w:pPr>
      <w:r w:rsidRPr="00183266">
        <w:rPr>
          <w:sz w:val="26"/>
          <w:szCs w:val="26"/>
        </w:rPr>
        <w:t>Quản lý lịch làm việc và phân công công việc.</w:t>
      </w:r>
    </w:p>
    <w:p w14:paraId="59C17F27" w14:textId="77777777" w:rsidR="18F26476" w:rsidRPr="0053759B" w:rsidRDefault="18F26476" w:rsidP="00533126">
      <w:pPr>
        <w:pStyle w:val="Heading3"/>
        <w:numPr>
          <w:ilvl w:val="0"/>
          <w:numId w:val="59"/>
        </w:numPr>
      </w:pPr>
      <w:bookmarkStart w:id="108" w:name="_Toc186823459"/>
      <w:bookmarkStart w:id="109" w:name="_Toc186824324"/>
      <w:bookmarkStart w:id="110" w:name="_Toc186825723"/>
      <w:bookmarkStart w:id="111" w:name="_Toc186825516"/>
      <w:bookmarkStart w:id="112" w:name="_Toc186825601"/>
      <w:r w:rsidRPr="0053759B">
        <w:t>Quản lý lịch khám</w:t>
      </w:r>
      <w:bookmarkEnd w:id="108"/>
      <w:bookmarkEnd w:id="109"/>
      <w:bookmarkEnd w:id="110"/>
      <w:bookmarkEnd w:id="111"/>
      <w:bookmarkEnd w:id="112"/>
    </w:p>
    <w:p w14:paraId="6F37D90D" w14:textId="77777777" w:rsidR="18F26476" w:rsidRPr="00183266" w:rsidRDefault="18F26476" w:rsidP="00533126">
      <w:pPr>
        <w:pStyle w:val="ListParagraph"/>
        <w:numPr>
          <w:ilvl w:val="0"/>
          <w:numId w:val="53"/>
        </w:numPr>
        <w:tabs>
          <w:tab w:val="left" w:pos="2112"/>
        </w:tabs>
        <w:spacing w:before="0"/>
        <w:rPr>
          <w:sz w:val="26"/>
          <w:szCs w:val="26"/>
        </w:rPr>
      </w:pPr>
      <w:r w:rsidRPr="00183266">
        <w:rPr>
          <w:sz w:val="26"/>
          <w:szCs w:val="26"/>
        </w:rPr>
        <w:t>Đặt lịch khám bệnh.</w:t>
      </w:r>
    </w:p>
    <w:p w14:paraId="4C8EB86A" w14:textId="77777777" w:rsidR="18F26476" w:rsidRPr="00183266" w:rsidRDefault="18F26476" w:rsidP="00533126">
      <w:pPr>
        <w:pStyle w:val="ListParagraph"/>
        <w:numPr>
          <w:ilvl w:val="0"/>
          <w:numId w:val="53"/>
        </w:numPr>
        <w:tabs>
          <w:tab w:val="left" w:pos="2112"/>
        </w:tabs>
        <w:spacing w:before="0"/>
        <w:rPr>
          <w:sz w:val="26"/>
          <w:szCs w:val="26"/>
        </w:rPr>
      </w:pPr>
      <w:r w:rsidRPr="00183266">
        <w:rPr>
          <w:sz w:val="26"/>
          <w:szCs w:val="26"/>
        </w:rPr>
        <w:t>Hủy lịch khám.</w:t>
      </w:r>
    </w:p>
    <w:p w14:paraId="1A459B8B" w14:textId="77777777" w:rsidR="18F26476" w:rsidRPr="00183266" w:rsidRDefault="18F26476" w:rsidP="00533126">
      <w:pPr>
        <w:pStyle w:val="ListParagraph"/>
        <w:numPr>
          <w:ilvl w:val="0"/>
          <w:numId w:val="53"/>
        </w:numPr>
        <w:tabs>
          <w:tab w:val="left" w:pos="2112"/>
        </w:tabs>
        <w:spacing w:before="0"/>
        <w:rPr>
          <w:sz w:val="26"/>
          <w:szCs w:val="26"/>
        </w:rPr>
      </w:pPr>
      <w:r w:rsidRPr="00183266">
        <w:rPr>
          <w:sz w:val="26"/>
          <w:szCs w:val="26"/>
        </w:rPr>
        <w:t>Theo dõi tình trạng khám bệnh.</w:t>
      </w:r>
    </w:p>
    <w:p w14:paraId="7B6CDF96" w14:textId="77777777" w:rsidR="18F26476" w:rsidRPr="0053759B" w:rsidRDefault="18F26476" w:rsidP="00533126">
      <w:pPr>
        <w:pStyle w:val="Heading3"/>
        <w:numPr>
          <w:ilvl w:val="0"/>
          <w:numId w:val="59"/>
        </w:numPr>
      </w:pPr>
      <w:bookmarkStart w:id="113" w:name="_Toc186823460"/>
      <w:bookmarkStart w:id="114" w:name="_Toc186824325"/>
      <w:bookmarkStart w:id="115" w:name="_Toc186825724"/>
      <w:bookmarkStart w:id="116" w:name="_Toc186825517"/>
      <w:bookmarkStart w:id="117" w:name="_Toc186825602"/>
      <w:r w:rsidRPr="0053759B">
        <w:t>Quản lý hồ sơ bệnh án</w:t>
      </w:r>
      <w:bookmarkEnd w:id="113"/>
      <w:bookmarkEnd w:id="114"/>
      <w:bookmarkEnd w:id="115"/>
      <w:bookmarkEnd w:id="116"/>
      <w:bookmarkEnd w:id="117"/>
    </w:p>
    <w:p w14:paraId="1ACA7142" w14:textId="77777777" w:rsidR="18F26476" w:rsidRPr="00183266" w:rsidRDefault="18F26476" w:rsidP="00533126">
      <w:pPr>
        <w:pStyle w:val="ListParagraph"/>
        <w:numPr>
          <w:ilvl w:val="0"/>
          <w:numId w:val="54"/>
        </w:numPr>
        <w:tabs>
          <w:tab w:val="left" w:pos="2112"/>
        </w:tabs>
        <w:spacing w:before="0"/>
        <w:rPr>
          <w:sz w:val="26"/>
          <w:szCs w:val="26"/>
        </w:rPr>
      </w:pPr>
      <w:r w:rsidRPr="00183266">
        <w:rPr>
          <w:sz w:val="26"/>
          <w:szCs w:val="26"/>
        </w:rPr>
        <w:t>Lưu trữ và cập nhật hồ sơ bệnh án điện tử.</w:t>
      </w:r>
    </w:p>
    <w:p w14:paraId="6367BCE1" w14:textId="77777777" w:rsidR="18F26476" w:rsidRPr="00183266" w:rsidRDefault="18F26476" w:rsidP="00533126">
      <w:pPr>
        <w:pStyle w:val="ListParagraph"/>
        <w:numPr>
          <w:ilvl w:val="0"/>
          <w:numId w:val="54"/>
        </w:numPr>
        <w:tabs>
          <w:tab w:val="left" w:pos="2112"/>
        </w:tabs>
        <w:spacing w:before="0"/>
        <w:rPr>
          <w:sz w:val="26"/>
          <w:szCs w:val="26"/>
        </w:rPr>
      </w:pPr>
      <w:r w:rsidRPr="00183266">
        <w:rPr>
          <w:sz w:val="26"/>
          <w:szCs w:val="26"/>
        </w:rPr>
        <w:t>Quản lý kết quả xét nghiệm và hình ảnh y tế.</w:t>
      </w:r>
    </w:p>
    <w:p w14:paraId="1DC5DDA8" w14:textId="77777777" w:rsidR="18F26476" w:rsidRPr="0053759B" w:rsidRDefault="18F26476" w:rsidP="00533126">
      <w:pPr>
        <w:pStyle w:val="Heading3"/>
        <w:numPr>
          <w:ilvl w:val="0"/>
          <w:numId w:val="59"/>
        </w:numPr>
      </w:pPr>
      <w:bookmarkStart w:id="118" w:name="_Toc186823461"/>
      <w:bookmarkStart w:id="119" w:name="_Toc186824326"/>
      <w:bookmarkStart w:id="120" w:name="_Toc186825725"/>
      <w:bookmarkStart w:id="121" w:name="_Toc186825518"/>
      <w:bookmarkStart w:id="122" w:name="_Toc186825603"/>
      <w:r w:rsidRPr="0053759B">
        <w:t>Quản lý thuốc men</w:t>
      </w:r>
      <w:bookmarkEnd w:id="118"/>
      <w:bookmarkEnd w:id="119"/>
      <w:bookmarkEnd w:id="120"/>
      <w:bookmarkEnd w:id="121"/>
      <w:bookmarkEnd w:id="122"/>
    </w:p>
    <w:p w14:paraId="4AD5284F" w14:textId="77777777" w:rsidR="18F26476" w:rsidRPr="00183266" w:rsidRDefault="18F26476" w:rsidP="00533126">
      <w:pPr>
        <w:pStyle w:val="ListParagraph"/>
        <w:numPr>
          <w:ilvl w:val="0"/>
          <w:numId w:val="55"/>
        </w:numPr>
        <w:tabs>
          <w:tab w:val="left" w:pos="2112"/>
        </w:tabs>
        <w:spacing w:before="0"/>
        <w:rPr>
          <w:sz w:val="26"/>
          <w:szCs w:val="26"/>
        </w:rPr>
      </w:pPr>
      <w:r w:rsidRPr="00183266">
        <w:rPr>
          <w:sz w:val="26"/>
          <w:szCs w:val="26"/>
        </w:rPr>
        <w:t>Quản lý kho thuốc và tồn kho.</w:t>
      </w:r>
    </w:p>
    <w:p w14:paraId="6E2597F8" w14:textId="42593696" w:rsidR="00BF29EF" w:rsidRPr="00183266" w:rsidRDefault="18F26476" w:rsidP="00533126">
      <w:pPr>
        <w:pStyle w:val="ListParagraph"/>
        <w:numPr>
          <w:ilvl w:val="0"/>
          <w:numId w:val="55"/>
        </w:numPr>
        <w:tabs>
          <w:tab w:val="left" w:pos="2112"/>
        </w:tabs>
        <w:spacing w:before="0"/>
        <w:rPr>
          <w:sz w:val="26"/>
          <w:szCs w:val="26"/>
        </w:rPr>
      </w:pPr>
      <w:r w:rsidRPr="00183266">
        <w:rPr>
          <w:sz w:val="26"/>
          <w:szCs w:val="26"/>
        </w:rPr>
        <w:t>Kê đơn thuốc và phân phát thuốc.</w:t>
      </w:r>
    </w:p>
    <w:p w14:paraId="3343E9CC" w14:textId="1C8D0ACE" w:rsidR="18F26476" w:rsidRPr="0053759B" w:rsidRDefault="18F26476" w:rsidP="00533126">
      <w:pPr>
        <w:pStyle w:val="Heading3"/>
        <w:numPr>
          <w:ilvl w:val="0"/>
          <w:numId w:val="59"/>
        </w:numPr>
      </w:pPr>
      <w:bookmarkStart w:id="123" w:name="_Toc186823462"/>
      <w:bookmarkStart w:id="124" w:name="_Toc186824327"/>
      <w:bookmarkStart w:id="125" w:name="_Toc186825726"/>
      <w:bookmarkStart w:id="126" w:name="_Toc186825519"/>
      <w:bookmarkStart w:id="127" w:name="_Toc186825604"/>
      <w:r w:rsidRPr="0053759B">
        <w:t xml:space="preserve">Quản lý </w:t>
      </w:r>
      <w:r w:rsidR="00E450CC" w:rsidRPr="0053759B">
        <w:t>doanh thu</w:t>
      </w:r>
      <w:bookmarkEnd w:id="123"/>
      <w:bookmarkEnd w:id="124"/>
      <w:bookmarkEnd w:id="125"/>
      <w:bookmarkEnd w:id="126"/>
      <w:bookmarkEnd w:id="127"/>
    </w:p>
    <w:p w14:paraId="26E803AD" w14:textId="2FC9E0EF" w:rsidR="18F26476" w:rsidRPr="00183266" w:rsidRDefault="001D5C93" w:rsidP="00533126">
      <w:pPr>
        <w:pStyle w:val="ListParagraph"/>
        <w:numPr>
          <w:ilvl w:val="0"/>
          <w:numId w:val="56"/>
        </w:numPr>
        <w:tabs>
          <w:tab w:val="left" w:pos="2112"/>
        </w:tabs>
        <w:spacing w:before="0"/>
        <w:rPr>
          <w:sz w:val="26"/>
          <w:szCs w:val="26"/>
        </w:rPr>
      </w:pPr>
      <w:r w:rsidRPr="00183266">
        <w:rPr>
          <w:sz w:val="26"/>
          <w:szCs w:val="26"/>
          <w:lang w:val="en-US"/>
        </w:rPr>
        <w:t>Tạo</w:t>
      </w:r>
      <w:r w:rsidR="18F26476" w:rsidRPr="00183266">
        <w:rPr>
          <w:sz w:val="26"/>
          <w:szCs w:val="26"/>
        </w:rPr>
        <w:t xml:space="preserve"> hóa đơn.</w:t>
      </w:r>
    </w:p>
    <w:p w14:paraId="2DE1BBAC" w14:textId="0596FC36" w:rsidR="18F26476" w:rsidRPr="00183266" w:rsidRDefault="18F26476" w:rsidP="00533126">
      <w:pPr>
        <w:pStyle w:val="ListParagraph"/>
        <w:numPr>
          <w:ilvl w:val="0"/>
          <w:numId w:val="56"/>
        </w:numPr>
        <w:tabs>
          <w:tab w:val="left" w:pos="2112"/>
        </w:tabs>
        <w:spacing w:before="0"/>
        <w:rPr>
          <w:sz w:val="26"/>
          <w:szCs w:val="26"/>
        </w:rPr>
      </w:pPr>
      <w:r w:rsidRPr="00183266">
        <w:rPr>
          <w:sz w:val="26"/>
          <w:szCs w:val="26"/>
        </w:rPr>
        <w:t xml:space="preserve">Báo cáo </w:t>
      </w:r>
      <w:r w:rsidR="001D5C93" w:rsidRPr="00183266">
        <w:rPr>
          <w:sz w:val="26"/>
          <w:szCs w:val="26"/>
          <w:lang w:val="en-US"/>
        </w:rPr>
        <w:t>doanh thu</w:t>
      </w:r>
    </w:p>
    <w:p w14:paraId="13859D3D" w14:textId="77777777" w:rsidR="00FA070A" w:rsidRPr="00BA1F55" w:rsidRDefault="00FA070A" w:rsidP="008A260D">
      <w:pPr>
        <w:pStyle w:val="ListParagraph"/>
        <w:tabs>
          <w:tab w:val="left" w:pos="2112"/>
        </w:tabs>
        <w:spacing w:before="0"/>
        <w:ind w:left="567" w:firstLine="0"/>
        <w:rPr>
          <w:sz w:val="26"/>
          <w:szCs w:val="26"/>
        </w:rPr>
      </w:pPr>
    </w:p>
    <w:p w14:paraId="47E97553" w14:textId="62D98722" w:rsidR="18F26476" w:rsidRPr="0053759B" w:rsidRDefault="001D5C93" w:rsidP="00533126">
      <w:pPr>
        <w:pStyle w:val="Heading3"/>
        <w:numPr>
          <w:ilvl w:val="0"/>
          <w:numId w:val="59"/>
        </w:numPr>
      </w:pPr>
      <w:bookmarkStart w:id="128" w:name="_Toc186823463"/>
      <w:bookmarkStart w:id="129" w:name="_Toc186824328"/>
      <w:bookmarkStart w:id="130" w:name="_Toc186825727"/>
      <w:bookmarkStart w:id="131" w:name="_Toc186825520"/>
      <w:bookmarkStart w:id="132" w:name="_Toc186825605"/>
      <w:r w:rsidRPr="0053759B">
        <w:t>Phân</w:t>
      </w:r>
      <w:r w:rsidR="18F26476" w:rsidRPr="0053759B">
        <w:t xml:space="preserve"> quyền truy cập</w:t>
      </w:r>
      <w:bookmarkEnd w:id="128"/>
      <w:bookmarkEnd w:id="129"/>
      <w:bookmarkEnd w:id="130"/>
      <w:bookmarkEnd w:id="131"/>
      <w:bookmarkEnd w:id="132"/>
    </w:p>
    <w:p w14:paraId="6246C1B3" w14:textId="77777777" w:rsidR="18F26476" w:rsidRPr="00183266" w:rsidRDefault="18F26476" w:rsidP="00533126">
      <w:pPr>
        <w:pStyle w:val="ListParagraph"/>
        <w:numPr>
          <w:ilvl w:val="0"/>
          <w:numId w:val="57"/>
        </w:numPr>
        <w:tabs>
          <w:tab w:val="left" w:pos="2112"/>
        </w:tabs>
        <w:spacing w:before="0"/>
        <w:rPr>
          <w:sz w:val="26"/>
          <w:szCs w:val="26"/>
        </w:rPr>
      </w:pPr>
      <w:r w:rsidRPr="00183266">
        <w:rPr>
          <w:sz w:val="26"/>
          <w:szCs w:val="26"/>
        </w:rPr>
        <w:t>Bảo mật thông tin bệnh nhân.</w:t>
      </w:r>
    </w:p>
    <w:p w14:paraId="4F81D3FB" w14:textId="77777777" w:rsidR="18F26476" w:rsidRPr="00183266" w:rsidRDefault="18F26476" w:rsidP="00533126">
      <w:pPr>
        <w:pStyle w:val="ListParagraph"/>
        <w:numPr>
          <w:ilvl w:val="0"/>
          <w:numId w:val="57"/>
        </w:numPr>
        <w:tabs>
          <w:tab w:val="left" w:pos="2112"/>
        </w:tabs>
        <w:spacing w:before="0"/>
        <w:rPr>
          <w:sz w:val="26"/>
          <w:szCs w:val="26"/>
        </w:rPr>
      </w:pPr>
      <w:r w:rsidRPr="00183266">
        <w:rPr>
          <w:sz w:val="26"/>
          <w:szCs w:val="26"/>
        </w:rPr>
        <w:t>Quản lý quyền truy cập vào hồ sơ y tế, tuân thủ các quy định về an toàn thông tin.</w:t>
      </w:r>
    </w:p>
    <w:p w14:paraId="4968DA1B" w14:textId="77777777" w:rsidR="001D5C93" w:rsidRPr="00101D81" w:rsidRDefault="001D5C93" w:rsidP="008A260D">
      <w:pPr>
        <w:pStyle w:val="Heading3"/>
        <w:spacing w:before="0"/>
        <w:ind w:left="567"/>
      </w:pPr>
    </w:p>
    <w:p w14:paraId="42AE29DD" w14:textId="77777777" w:rsidR="18F26476" w:rsidRPr="0053759B" w:rsidRDefault="18F26476" w:rsidP="00533126">
      <w:pPr>
        <w:pStyle w:val="Heading3"/>
        <w:numPr>
          <w:ilvl w:val="0"/>
          <w:numId w:val="59"/>
        </w:numPr>
      </w:pPr>
      <w:bookmarkStart w:id="133" w:name="_Toc186822835"/>
      <w:bookmarkStart w:id="134" w:name="_Toc186823464"/>
      <w:bookmarkStart w:id="135" w:name="_Toc186824329"/>
      <w:bookmarkStart w:id="136" w:name="_Toc186825728"/>
      <w:bookmarkStart w:id="137" w:name="_Toc186825521"/>
      <w:bookmarkStart w:id="138" w:name="_Toc186825606"/>
      <w:r w:rsidRPr="0053759B">
        <w:t>Các chức năng khác</w:t>
      </w:r>
      <w:bookmarkEnd w:id="133"/>
      <w:bookmarkEnd w:id="134"/>
      <w:bookmarkEnd w:id="135"/>
      <w:bookmarkEnd w:id="136"/>
      <w:bookmarkEnd w:id="137"/>
      <w:bookmarkEnd w:id="138"/>
    </w:p>
    <w:p w14:paraId="46225284" w14:textId="7285B731" w:rsidR="001D5C93" w:rsidRPr="008A260D" w:rsidRDefault="005B6644" w:rsidP="00533126">
      <w:pPr>
        <w:pStyle w:val="ListParagraph"/>
        <w:numPr>
          <w:ilvl w:val="0"/>
          <w:numId w:val="57"/>
        </w:numPr>
        <w:tabs>
          <w:tab w:val="left" w:pos="2112"/>
        </w:tabs>
        <w:spacing w:before="0"/>
        <w:rPr>
          <w:b/>
          <w:sz w:val="26"/>
          <w:szCs w:val="26"/>
        </w:rPr>
      </w:pPr>
      <w:r w:rsidRPr="00183266">
        <w:rPr>
          <w:bCs/>
          <w:sz w:val="26"/>
          <w:szCs w:val="26"/>
        </w:rPr>
        <w:t>ChatBot AI</w:t>
      </w:r>
      <w:r w:rsidR="00E30482" w:rsidRPr="00183266">
        <w:rPr>
          <w:bCs/>
          <w:sz w:val="26"/>
          <w:szCs w:val="26"/>
        </w:rPr>
        <w:t xml:space="preserve"> hỗ trợ thông tin y tế</w:t>
      </w:r>
    </w:p>
    <w:p w14:paraId="3B1401C1" w14:textId="7D7FD515" w:rsidR="00937C69" w:rsidRPr="001D5C93" w:rsidRDefault="001D5C93" w:rsidP="00533126">
      <w:pPr>
        <w:pStyle w:val="Heading2"/>
        <w:numPr>
          <w:ilvl w:val="1"/>
          <w:numId w:val="47"/>
        </w:numPr>
        <w:ind w:left="709" w:hanging="426"/>
        <w:rPr>
          <w:b/>
          <w:sz w:val="28"/>
          <w:szCs w:val="28"/>
        </w:rPr>
      </w:pPr>
      <w:bookmarkStart w:id="139" w:name="_Hlk186294700"/>
      <w:r w:rsidRPr="009F311B">
        <w:rPr>
          <w:b/>
          <w:sz w:val="28"/>
          <w:szCs w:val="28"/>
          <w:lang w:val="fr-FR"/>
        </w:rPr>
        <w:lastRenderedPageBreak/>
        <w:t xml:space="preserve"> </w:t>
      </w:r>
      <w:bookmarkStart w:id="140" w:name="_Toc186822836"/>
      <w:bookmarkStart w:id="141" w:name="_Toc186823465"/>
      <w:bookmarkStart w:id="142" w:name="_Toc186824330"/>
      <w:bookmarkStart w:id="143" w:name="_Toc186825729"/>
      <w:bookmarkStart w:id="144" w:name="_Toc186825522"/>
      <w:bookmarkStart w:id="145" w:name="_Toc186825607"/>
      <w:r w:rsidR="00A760B2" w:rsidRPr="001D5C93">
        <w:rPr>
          <w:b/>
          <w:sz w:val="28"/>
          <w:szCs w:val="28"/>
        </w:rPr>
        <w:t>Thiết</w:t>
      </w:r>
      <w:r w:rsidR="00A760B2" w:rsidRPr="001D5C93">
        <w:rPr>
          <w:b/>
          <w:spacing w:val="-4"/>
          <w:sz w:val="28"/>
          <w:szCs w:val="28"/>
        </w:rPr>
        <w:t xml:space="preserve"> </w:t>
      </w:r>
      <w:r w:rsidR="00A760B2" w:rsidRPr="001D5C93">
        <w:rPr>
          <w:b/>
          <w:sz w:val="28"/>
          <w:szCs w:val="28"/>
        </w:rPr>
        <w:t xml:space="preserve">kế </w:t>
      </w:r>
      <w:r w:rsidR="00A760B2" w:rsidRPr="001D5C93">
        <w:rPr>
          <w:b/>
          <w:spacing w:val="-4"/>
          <w:sz w:val="28"/>
          <w:szCs w:val="28"/>
        </w:rPr>
        <w:t>CSDL</w:t>
      </w:r>
      <w:bookmarkEnd w:id="139"/>
      <w:bookmarkEnd w:id="140"/>
      <w:bookmarkEnd w:id="141"/>
      <w:bookmarkEnd w:id="142"/>
      <w:bookmarkEnd w:id="143"/>
      <w:bookmarkEnd w:id="144"/>
      <w:bookmarkEnd w:id="145"/>
    </w:p>
    <w:p w14:paraId="099427E7" w14:textId="77777777" w:rsidR="00162443" w:rsidRPr="00BA1F55" w:rsidRDefault="00162443" w:rsidP="00183266">
      <w:pPr>
        <w:pStyle w:val="NormalWeb"/>
        <w:numPr>
          <w:ilvl w:val="0"/>
          <w:numId w:val="13"/>
        </w:numPr>
        <w:ind w:left="709"/>
        <w:rPr>
          <w:lang w:val="vi-VN"/>
        </w:rPr>
      </w:pPr>
      <w:r w:rsidRPr="00BA1F55">
        <w:rPr>
          <w:b/>
          <w:lang w:val="vi-VN"/>
        </w:rPr>
        <w:t>PATIENT</w:t>
      </w:r>
      <w:r w:rsidRPr="00BA1F55">
        <w:rPr>
          <w:lang w:val="vi-VN"/>
        </w:rPr>
        <w:t xml:space="preserve"> (</w:t>
      </w:r>
      <w:r w:rsidRPr="006C225A">
        <w:rPr>
          <w:color w:val="FF0000"/>
          <w:u w:val="single"/>
          <w:lang w:val="vi-VN"/>
        </w:rPr>
        <w:t>PatientID</w:t>
      </w:r>
      <w:r w:rsidRPr="00BA1F55">
        <w:rPr>
          <w:lang w:val="vi-VN"/>
        </w:rPr>
        <w:t>, FullName, DateOfBirth, Gender, PhoneNumber, AddressPatient, Email)</w:t>
      </w:r>
    </w:p>
    <w:p w14:paraId="13CB73C8" w14:textId="77777777" w:rsidR="00162443" w:rsidRPr="00BA1F55" w:rsidRDefault="00162443" w:rsidP="00183266">
      <w:pPr>
        <w:pStyle w:val="NormalWeb"/>
        <w:numPr>
          <w:ilvl w:val="0"/>
          <w:numId w:val="13"/>
        </w:numPr>
        <w:ind w:left="709"/>
        <w:rPr>
          <w:lang w:val="vi-VN"/>
        </w:rPr>
      </w:pPr>
      <w:r w:rsidRPr="00BA1F55">
        <w:rPr>
          <w:b/>
          <w:lang w:val="vi-VN"/>
        </w:rPr>
        <w:t>MEDICALRECORD</w:t>
      </w:r>
      <w:r w:rsidRPr="00BA1F55">
        <w:rPr>
          <w:lang w:val="vi-VN"/>
        </w:rPr>
        <w:t xml:space="preserve"> (</w:t>
      </w:r>
      <w:r w:rsidRPr="006C225A">
        <w:rPr>
          <w:color w:val="FF0000"/>
          <w:u w:val="single"/>
          <w:lang w:val="vi-VN"/>
        </w:rPr>
        <w:t>RecordID</w:t>
      </w:r>
      <w:r w:rsidRPr="00BA1F55">
        <w:rPr>
          <w:lang w:val="vi-VN"/>
        </w:rPr>
        <w:t xml:space="preserve">, </w:t>
      </w:r>
      <w:r w:rsidRPr="006C225A">
        <w:rPr>
          <w:color w:val="0070C0"/>
          <w:lang w:val="vi-VN"/>
        </w:rPr>
        <w:t>PatientID</w:t>
      </w:r>
      <w:r w:rsidRPr="00BA1F55">
        <w:rPr>
          <w:lang w:val="vi-VN"/>
        </w:rPr>
        <w:t xml:space="preserve">, </w:t>
      </w:r>
      <w:r w:rsidRPr="006C225A">
        <w:rPr>
          <w:color w:val="0070C0"/>
          <w:lang w:val="vi-VN"/>
        </w:rPr>
        <w:t>DoctorID</w:t>
      </w:r>
      <w:r w:rsidRPr="00BA1F55">
        <w:rPr>
          <w:lang w:val="vi-VN"/>
        </w:rPr>
        <w:t>, VisitDate, Diagnosis, TestResults, TreatmentPlan)</w:t>
      </w:r>
    </w:p>
    <w:p w14:paraId="7F256F3B" w14:textId="77777777" w:rsidR="00162443" w:rsidRPr="00BA1F55" w:rsidRDefault="00162443" w:rsidP="00183266">
      <w:pPr>
        <w:pStyle w:val="NormalWeb"/>
        <w:numPr>
          <w:ilvl w:val="0"/>
          <w:numId w:val="13"/>
        </w:numPr>
        <w:ind w:left="709"/>
        <w:rPr>
          <w:lang w:val="vi-VN"/>
        </w:rPr>
      </w:pPr>
      <w:r w:rsidRPr="00BA1F55">
        <w:rPr>
          <w:b/>
          <w:lang w:val="vi-VN"/>
        </w:rPr>
        <w:t>STAFF</w:t>
      </w:r>
      <w:r w:rsidRPr="00BA1F55">
        <w:rPr>
          <w:lang w:val="vi-VN"/>
        </w:rPr>
        <w:t xml:space="preserve"> (</w:t>
      </w:r>
      <w:r w:rsidRPr="006C225A">
        <w:rPr>
          <w:color w:val="FF0000"/>
          <w:u w:val="single"/>
          <w:lang w:val="vi-VN"/>
        </w:rPr>
        <w:t>StaffID</w:t>
      </w:r>
      <w:r w:rsidRPr="00BA1F55">
        <w:rPr>
          <w:lang w:val="vi-VN"/>
        </w:rPr>
        <w:t xml:space="preserve">, FullName, TypeOfStaff, Gender, DateOfBirth, PhoneNumber, DateOfJoining, Email, Salary, </w:t>
      </w:r>
      <w:r w:rsidRPr="006C225A">
        <w:rPr>
          <w:color w:val="0070C0"/>
          <w:lang w:val="vi-VN"/>
        </w:rPr>
        <w:t>DepartmentID</w:t>
      </w:r>
      <w:r w:rsidRPr="00BA1F55">
        <w:rPr>
          <w:lang w:val="vi-VN"/>
        </w:rPr>
        <w:t>)</w:t>
      </w:r>
    </w:p>
    <w:p w14:paraId="5A2937BF" w14:textId="77777777" w:rsidR="00162443" w:rsidRPr="00BA1F55" w:rsidRDefault="00162443" w:rsidP="00183266">
      <w:pPr>
        <w:pStyle w:val="NormalWeb"/>
        <w:numPr>
          <w:ilvl w:val="0"/>
          <w:numId w:val="13"/>
        </w:numPr>
        <w:ind w:left="709"/>
        <w:rPr>
          <w:lang w:val="vi-VN"/>
        </w:rPr>
      </w:pPr>
      <w:r w:rsidRPr="00BA1F55">
        <w:rPr>
          <w:b/>
          <w:lang w:val="vi-VN"/>
        </w:rPr>
        <w:t>DEPARTMENT</w:t>
      </w:r>
      <w:r w:rsidRPr="00BA1F55">
        <w:rPr>
          <w:lang w:val="vi-VN"/>
        </w:rPr>
        <w:t xml:space="preserve"> (</w:t>
      </w:r>
      <w:r w:rsidRPr="006C225A">
        <w:rPr>
          <w:color w:val="FF0000"/>
          <w:u w:val="single"/>
          <w:lang w:val="vi-VN"/>
        </w:rPr>
        <w:t>DepartmentID</w:t>
      </w:r>
      <w:r w:rsidRPr="00BA1F55">
        <w:rPr>
          <w:lang w:val="vi-VN"/>
        </w:rPr>
        <w:t xml:space="preserve">, DepartmentName, EmployeeNumber, </w:t>
      </w:r>
      <w:r w:rsidRPr="006C225A">
        <w:rPr>
          <w:color w:val="0070C0"/>
          <w:lang w:val="vi-VN"/>
        </w:rPr>
        <w:t>HeadDepartmentID</w:t>
      </w:r>
      <w:r w:rsidRPr="00BA1F55">
        <w:rPr>
          <w:lang w:val="vi-VN"/>
        </w:rPr>
        <w:t>, PhoneNumber, LocationDPM)</w:t>
      </w:r>
    </w:p>
    <w:p w14:paraId="7A4C8A67" w14:textId="77777777" w:rsidR="00162443" w:rsidRPr="00BA1F55" w:rsidRDefault="00162443" w:rsidP="00183266">
      <w:pPr>
        <w:pStyle w:val="NormalWeb"/>
        <w:numPr>
          <w:ilvl w:val="0"/>
          <w:numId w:val="13"/>
        </w:numPr>
        <w:ind w:left="709"/>
        <w:rPr>
          <w:lang w:val="vi-VN"/>
        </w:rPr>
      </w:pPr>
      <w:r w:rsidRPr="00BA1F55">
        <w:rPr>
          <w:b/>
          <w:lang w:val="vi-VN"/>
        </w:rPr>
        <w:t>APPOINTMENT</w:t>
      </w:r>
      <w:r w:rsidRPr="00BA1F55">
        <w:rPr>
          <w:lang w:val="vi-VN"/>
        </w:rPr>
        <w:t xml:space="preserve"> (</w:t>
      </w:r>
      <w:r w:rsidRPr="006C225A">
        <w:rPr>
          <w:color w:val="FF0000"/>
          <w:u w:val="single"/>
          <w:lang w:val="vi-VN"/>
        </w:rPr>
        <w:t>AppointmentID</w:t>
      </w:r>
      <w:r w:rsidRPr="00BA1F55">
        <w:rPr>
          <w:lang w:val="vi-VN"/>
        </w:rPr>
        <w:t xml:space="preserve">, </w:t>
      </w:r>
      <w:r w:rsidRPr="006C225A">
        <w:rPr>
          <w:color w:val="0070C0"/>
          <w:lang w:val="vi-VN"/>
        </w:rPr>
        <w:t>PatientID</w:t>
      </w:r>
      <w:r w:rsidRPr="00BA1F55">
        <w:rPr>
          <w:lang w:val="vi-VN"/>
        </w:rPr>
        <w:t xml:space="preserve">, </w:t>
      </w:r>
      <w:r w:rsidRPr="006C225A">
        <w:rPr>
          <w:color w:val="0070C0"/>
          <w:lang w:val="vi-VN"/>
        </w:rPr>
        <w:t>DoctorID</w:t>
      </w:r>
      <w:r w:rsidRPr="00BA1F55">
        <w:rPr>
          <w:lang w:val="vi-VN"/>
        </w:rPr>
        <w:t xml:space="preserve">, </w:t>
      </w:r>
      <w:r w:rsidRPr="006C225A">
        <w:rPr>
          <w:color w:val="0070C0"/>
          <w:lang w:val="vi-VN"/>
        </w:rPr>
        <w:t>DepartmentID</w:t>
      </w:r>
      <w:r w:rsidRPr="00BA1F55">
        <w:rPr>
          <w:lang w:val="vi-VN"/>
        </w:rPr>
        <w:t>, AppointmentDateTime, AppointmentStatus)</w:t>
      </w:r>
    </w:p>
    <w:p w14:paraId="65668076" w14:textId="77777777" w:rsidR="00162443" w:rsidRPr="00BA1F55" w:rsidRDefault="00162443" w:rsidP="00183266">
      <w:pPr>
        <w:pStyle w:val="NormalWeb"/>
        <w:numPr>
          <w:ilvl w:val="0"/>
          <w:numId w:val="13"/>
        </w:numPr>
        <w:ind w:left="709"/>
        <w:rPr>
          <w:lang w:val="vi-VN"/>
        </w:rPr>
      </w:pPr>
      <w:r w:rsidRPr="00BA1F55">
        <w:rPr>
          <w:b/>
          <w:lang w:val="vi-VN"/>
        </w:rPr>
        <w:t>NURSECARE</w:t>
      </w:r>
      <w:r w:rsidRPr="00BA1F55">
        <w:rPr>
          <w:lang w:val="vi-VN"/>
        </w:rPr>
        <w:t xml:space="preserve"> (</w:t>
      </w:r>
      <w:r w:rsidRPr="006C225A">
        <w:rPr>
          <w:color w:val="FF0000"/>
          <w:u w:val="single"/>
          <w:lang w:val="vi-VN"/>
        </w:rPr>
        <w:t>CareID</w:t>
      </w:r>
      <w:r w:rsidRPr="00BA1F55">
        <w:rPr>
          <w:lang w:val="vi-VN"/>
        </w:rPr>
        <w:t xml:space="preserve">, </w:t>
      </w:r>
      <w:r w:rsidRPr="006C225A">
        <w:rPr>
          <w:color w:val="0070C0"/>
          <w:lang w:val="vi-VN"/>
        </w:rPr>
        <w:t>NurseID</w:t>
      </w:r>
      <w:r w:rsidRPr="00BA1F55">
        <w:rPr>
          <w:lang w:val="vi-VN"/>
        </w:rPr>
        <w:t xml:space="preserve">, </w:t>
      </w:r>
      <w:r w:rsidRPr="006C225A">
        <w:rPr>
          <w:color w:val="0070C0"/>
          <w:lang w:val="vi-VN"/>
        </w:rPr>
        <w:t>PatientID</w:t>
      </w:r>
      <w:r w:rsidRPr="00BA1F55">
        <w:rPr>
          <w:lang w:val="vi-VN"/>
        </w:rPr>
        <w:t xml:space="preserve">, </w:t>
      </w:r>
      <w:r w:rsidRPr="006C225A">
        <w:rPr>
          <w:color w:val="0070C0"/>
          <w:lang w:val="vi-VN"/>
        </w:rPr>
        <w:t>RoomID</w:t>
      </w:r>
      <w:r w:rsidRPr="00BA1F55">
        <w:rPr>
          <w:lang w:val="vi-VN"/>
        </w:rPr>
        <w:t>, CareDateTime, CareType, Notes)</w:t>
      </w:r>
    </w:p>
    <w:p w14:paraId="285B1033" w14:textId="77777777" w:rsidR="00162443" w:rsidRPr="00BA1F55" w:rsidRDefault="00162443" w:rsidP="00183266">
      <w:pPr>
        <w:pStyle w:val="NormalWeb"/>
        <w:numPr>
          <w:ilvl w:val="0"/>
          <w:numId w:val="13"/>
        </w:numPr>
        <w:ind w:left="709"/>
        <w:rPr>
          <w:lang w:val="vi-VN"/>
        </w:rPr>
      </w:pPr>
      <w:r w:rsidRPr="00BA1F55">
        <w:rPr>
          <w:b/>
          <w:lang w:val="vi-VN"/>
        </w:rPr>
        <w:t>BILL</w:t>
      </w:r>
      <w:r w:rsidRPr="00BA1F55">
        <w:rPr>
          <w:lang w:val="vi-VN"/>
        </w:rPr>
        <w:t xml:space="preserve"> (</w:t>
      </w:r>
      <w:r w:rsidRPr="006C225A">
        <w:rPr>
          <w:color w:val="FF0000"/>
          <w:u w:val="single"/>
          <w:lang w:val="vi-VN"/>
        </w:rPr>
        <w:t>TransactionID</w:t>
      </w:r>
      <w:r w:rsidRPr="00BA1F55">
        <w:rPr>
          <w:lang w:val="vi-VN"/>
        </w:rPr>
        <w:t xml:space="preserve">, </w:t>
      </w:r>
      <w:r w:rsidRPr="000264E9">
        <w:rPr>
          <w:color w:val="0070C0"/>
          <w:lang w:val="vi-VN"/>
        </w:rPr>
        <w:t>RecordID</w:t>
      </w:r>
      <w:r w:rsidRPr="00BA1F55">
        <w:rPr>
          <w:lang w:val="vi-VN"/>
        </w:rPr>
        <w:t xml:space="preserve">, </w:t>
      </w:r>
      <w:r w:rsidRPr="000264E9">
        <w:rPr>
          <w:color w:val="0070C0"/>
          <w:lang w:val="vi-VN"/>
        </w:rPr>
        <w:t>StaffID</w:t>
      </w:r>
      <w:r w:rsidRPr="00BA1F55">
        <w:rPr>
          <w:lang w:val="vi-VN"/>
        </w:rPr>
        <w:t>, TransactionDate, PaymentMethod, Total)</w:t>
      </w:r>
    </w:p>
    <w:p w14:paraId="48894C7E" w14:textId="77777777" w:rsidR="00162443" w:rsidRPr="00BA1F55" w:rsidRDefault="00162443" w:rsidP="00183266">
      <w:pPr>
        <w:pStyle w:val="NormalWeb"/>
        <w:numPr>
          <w:ilvl w:val="0"/>
          <w:numId w:val="13"/>
        </w:numPr>
        <w:ind w:left="709"/>
        <w:rPr>
          <w:lang w:val="vi-VN"/>
        </w:rPr>
      </w:pPr>
      <w:r w:rsidRPr="00BA1F55">
        <w:rPr>
          <w:b/>
          <w:lang w:val="vi-VN"/>
        </w:rPr>
        <w:t>BILLDETAIL</w:t>
      </w:r>
      <w:r w:rsidRPr="00BA1F55">
        <w:rPr>
          <w:lang w:val="vi-VN"/>
        </w:rPr>
        <w:t xml:space="preserve"> (</w:t>
      </w:r>
      <w:r w:rsidRPr="006C225A">
        <w:rPr>
          <w:color w:val="FF0000"/>
          <w:u w:val="single"/>
          <w:lang w:val="vi-VN"/>
        </w:rPr>
        <w:t>TransactionID</w:t>
      </w:r>
      <w:r w:rsidRPr="00BA1F55">
        <w:rPr>
          <w:u w:val="single"/>
          <w:lang w:val="vi-VN"/>
        </w:rPr>
        <w:t>, MedicationName</w:t>
      </w:r>
      <w:r w:rsidRPr="00BA1F55">
        <w:rPr>
          <w:lang w:val="vi-VN"/>
        </w:rPr>
        <w:t>,</w:t>
      </w:r>
      <w:r w:rsidR="001C6BDA" w:rsidRPr="000264E9">
        <w:rPr>
          <w:color w:val="0070C0"/>
          <w:lang w:val="vi-VN"/>
        </w:rPr>
        <w:t>MedicationID</w:t>
      </w:r>
      <w:r w:rsidR="001C6BDA" w:rsidRPr="00BA1F55">
        <w:rPr>
          <w:lang w:val="vi-VN"/>
        </w:rPr>
        <w:t xml:space="preserve">, </w:t>
      </w:r>
      <w:r w:rsidRPr="00BA1F55">
        <w:rPr>
          <w:lang w:val="vi-VN"/>
        </w:rPr>
        <w:t>Amount)</w:t>
      </w:r>
    </w:p>
    <w:p w14:paraId="5648610D" w14:textId="77777777" w:rsidR="00162443" w:rsidRPr="00BA1F55" w:rsidRDefault="00162443" w:rsidP="00183266">
      <w:pPr>
        <w:pStyle w:val="NormalWeb"/>
        <w:numPr>
          <w:ilvl w:val="0"/>
          <w:numId w:val="13"/>
        </w:numPr>
        <w:ind w:left="709"/>
        <w:rPr>
          <w:lang w:val="vi-VN"/>
        </w:rPr>
      </w:pPr>
      <w:r w:rsidRPr="00BA1F55">
        <w:rPr>
          <w:b/>
          <w:lang w:val="vi-VN"/>
        </w:rPr>
        <w:t>MEDICATION</w:t>
      </w:r>
      <w:r w:rsidRPr="00BA1F55">
        <w:rPr>
          <w:lang w:val="vi-VN"/>
        </w:rPr>
        <w:t xml:space="preserve"> (</w:t>
      </w:r>
      <w:r w:rsidRPr="006C225A">
        <w:rPr>
          <w:color w:val="FF0000"/>
          <w:u w:val="single"/>
          <w:lang w:val="vi-VN"/>
        </w:rPr>
        <w:t>MedicationID</w:t>
      </w:r>
      <w:r w:rsidRPr="00BA1F55">
        <w:rPr>
          <w:lang w:val="vi-VN"/>
        </w:rPr>
        <w:t>, MedicationName, Dosage, DosageUnit, Category, QuantityInStock, Price, ExpiryDate, ManufacturingDate, Manufacturer)</w:t>
      </w:r>
    </w:p>
    <w:p w14:paraId="31C0236A" w14:textId="77777777" w:rsidR="008B408F" w:rsidRPr="00BA1F55" w:rsidRDefault="00583741" w:rsidP="00183266">
      <w:pPr>
        <w:pStyle w:val="NormalWeb"/>
        <w:numPr>
          <w:ilvl w:val="0"/>
          <w:numId w:val="13"/>
        </w:numPr>
        <w:ind w:left="709"/>
        <w:rPr>
          <w:lang w:val="vi-VN"/>
        </w:rPr>
      </w:pPr>
      <w:r w:rsidRPr="00BA1F55">
        <w:rPr>
          <w:b/>
          <w:lang w:val="vi-VN"/>
        </w:rPr>
        <w:t>ROOM</w:t>
      </w:r>
      <w:r w:rsidRPr="00BA1F55">
        <w:rPr>
          <w:lang w:val="vi-VN"/>
        </w:rPr>
        <w:t xml:space="preserve"> (</w:t>
      </w:r>
      <w:r w:rsidRPr="006C225A">
        <w:rPr>
          <w:color w:val="FF0000"/>
          <w:u w:val="single"/>
          <w:lang w:val="vi-VN"/>
        </w:rPr>
        <w:t>RoomID</w:t>
      </w:r>
      <w:r w:rsidRPr="00BA1F55">
        <w:rPr>
          <w:lang w:val="vi-VN"/>
        </w:rPr>
        <w:t xml:space="preserve">, </w:t>
      </w:r>
      <w:r w:rsidRPr="000264E9">
        <w:rPr>
          <w:color w:val="0070C0"/>
          <w:lang w:val="vi-VN"/>
        </w:rPr>
        <w:t>DepartmentID</w:t>
      </w:r>
      <w:r w:rsidRPr="00BA1F55">
        <w:rPr>
          <w:lang w:val="vi-VN"/>
        </w:rPr>
        <w:t>, BedCount, RoomType)</w:t>
      </w:r>
    </w:p>
    <w:p w14:paraId="331B5E5E" w14:textId="77777777" w:rsidR="00162443" w:rsidRPr="00BA1F55" w:rsidRDefault="00162443" w:rsidP="00183266">
      <w:pPr>
        <w:pStyle w:val="NormalWeb"/>
        <w:numPr>
          <w:ilvl w:val="0"/>
          <w:numId w:val="13"/>
        </w:numPr>
        <w:ind w:left="709"/>
        <w:rPr>
          <w:lang w:val="vi-VN"/>
        </w:rPr>
      </w:pPr>
      <w:r w:rsidRPr="00BA1F55">
        <w:rPr>
          <w:b/>
          <w:lang w:val="vi-VN"/>
        </w:rPr>
        <w:t>WEEKLYASSIGNMENT</w:t>
      </w:r>
      <w:r w:rsidRPr="00BA1F55">
        <w:rPr>
          <w:lang w:val="vi-VN"/>
        </w:rPr>
        <w:t xml:space="preserve"> (</w:t>
      </w:r>
      <w:r w:rsidR="007A7E2A" w:rsidRPr="006C225A">
        <w:rPr>
          <w:color w:val="FF0000"/>
          <w:u w:val="single"/>
          <w:lang w:val="vi-VN"/>
        </w:rPr>
        <w:t>AssignmentID</w:t>
      </w:r>
      <w:r w:rsidRPr="00BA1F55">
        <w:rPr>
          <w:lang w:val="vi-VN"/>
        </w:rPr>
        <w:t xml:space="preserve">, </w:t>
      </w:r>
      <w:r w:rsidRPr="000264E9">
        <w:rPr>
          <w:color w:val="0070C0"/>
          <w:lang w:val="vi-VN"/>
        </w:rPr>
        <w:t>StaffID</w:t>
      </w:r>
      <w:r w:rsidRPr="00BA1F55">
        <w:rPr>
          <w:lang w:val="vi-VN"/>
        </w:rPr>
        <w:t>, AssignmentDate, ShiftType)</w:t>
      </w:r>
    </w:p>
    <w:p w14:paraId="3C001337" w14:textId="77777777" w:rsidR="00162443" w:rsidRPr="00BA1F55" w:rsidRDefault="00162443" w:rsidP="00183266">
      <w:pPr>
        <w:pStyle w:val="NormalWeb"/>
        <w:numPr>
          <w:ilvl w:val="0"/>
          <w:numId w:val="13"/>
        </w:numPr>
        <w:ind w:left="709"/>
        <w:rPr>
          <w:lang w:val="vi-VN"/>
        </w:rPr>
      </w:pPr>
      <w:r w:rsidRPr="00BA1F55">
        <w:rPr>
          <w:b/>
          <w:lang w:val="vi-VN"/>
        </w:rPr>
        <w:t>USERLOGIN</w:t>
      </w:r>
      <w:r w:rsidRPr="00BA1F55">
        <w:rPr>
          <w:lang w:val="vi-VN"/>
        </w:rPr>
        <w:t xml:space="preserve"> (</w:t>
      </w:r>
      <w:r w:rsidRPr="006C225A">
        <w:rPr>
          <w:color w:val="FF0000"/>
          <w:u w:val="single"/>
          <w:lang w:val="vi-VN"/>
        </w:rPr>
        <w:t>UserID</w:t>
      </w:r>
      <w:r w:rsidRPr="00BA1F55">
        <w:rPr>
          <w:lang w:val="vi-VN"/>
        </w:rPr>
        <w:t>, Pass, FLAG)</w:t>
      </w:r>
    </w:p>
    <w:p w14:paraId="69EE015D" w14:textId="77777777" w:rsidR="00B21790" w:rsidRPr="00BA1F55" w:rsidRDefault="00162443" w:rsidP="00183266">
      <w:pPr>
        <w:pStyle w:val="NormalWeb"/>
        <w:numPr>
          <w:ilvl w:val="0"/>
          <w:numId w:val="13"/>
        </w:numPr>
        <w:ind w:left="709"/>
        <w:rPr>
          <w:lang w:val="vi-VN"/>
        </w:rPr>
      </w:pPr>
      <w:r w:rsidRPr="00BA1F55">
        <w:rPr>
          <w:b/>
          <w:lang w:val="vi-VN"/>
        </w:rPr>
        <w:t>HOSPITALIZATION</w:t>
      </w:r>
      <w:r w:rsidRPr="00BA1F55">
        <w:rPr>
          <w:lang w:val="vi-VN"/>
        </w:rPr>
        <w:t xml:space="preserve"> (</w:t>
      </w:r>
      <w:r w:rsidRPr="006C225A">
        <w:rPr>
          <w:color w:val="FF0000"/>
          <w:u w:val="single"/>
          <w:lang w:val="vi-VN"/>
        </w:rPr>
        <w:t>HospitalizationID</w:t>
      </w:r>
      <w:r w:rsidRPr="00BA1F55">
        <w:rPr>
          <w:lang w:val="vi-VN"/>
        </w:rPr>
        <w:t xml:space="preserve">, </w:t>
      </w:r>
      <w:r w:rsidRPr="000264E9">
        <w:rPr>
          <w:color w:val="0070C0"/>
          <w:lang w:val="vi-VN"/>
        </w:rPr>
        <w:t>PatientID</w:t>
      </w:r>
      <w:r w:rsidRPr="00BA1F55">
        <w:rPr>
          <w:lang w:val="vi-VN"/>
        </w:rPr>
        <w:t xml:space="preserve">, </w:t>
      </w:r>
      <w:r w:rsidRPr="000264E9">
        <w:rPr>
          <w:color w:val="0070C0"/>
          <w:lang w:val="vi-VN"/>
        </w:rPr>
        <w:t>RoomID</w:t>
      </w:r>
      <w:r w:rsidRPr="00BA1F55">
        <w:rPr>
          <w:lang w:val="vi-VN"/>
        </w:rPr>
        <w:t>, AdmissionDate, DischargeDate)</w:t>
      </w:r>
    </w:p>
    <w:p w14:paraId="6AB74B90" w14:textId="77777777" w:rsidR="006B7296" w:rsidRPr="00BA1F55" w:rsidRDefault="006B7296" w:rsidP="00EB5BC8">
      <w:pPr>
        <w:tabs>
          <w:tab w:val="left" w:pos="2112"/>
        </w:tabs>
        <w:rPr>
          <w:b/>
          <w:sz w:val="26"/>
        </w:rPr>
      </w:pPr>
    </w:p>
    <w:p w14:paraId="14DABA0B" w14:textId="77777777" w:rsidR="006B7296" w:rsidRPr="00BA1F55" w:rsidRDefault="0023177A" w:rsidP="006B7296">
      <w:pPr>
        <w:pStyle w:val="ListParagraph"/>
        <w:tabs>
          <w:tab w:val="left" w:pos="2112"/>
        </w:tabs>
        <w:ind w:firstLine="0"/>
        <w:rPr>
          <w:b/>
          <w:sz w:val="26"/>
        </w:rPr>
      </w:pPr>
      <w:r w:rsidRPr="00BA1F55">
        <w:rPr>
          <w:b/>
          <w:sz w:val="26"/>
        </w:rPr>
        <w:br w:type="page"/>
      </w:r>
    </w:p>
    <w:p w14:paraId="261FEC99" w14:textId="61A24C98" w:rsidR="00EB5BC8" w:rsidRPr="001D5C93" w:rsidRDefault="00EA416E" w:rsidP="00533126">
      <w:pPr>
        <w:pStyle w:val="Heading3"/>
        <w:numPr>
          <w:ilvl w:val="0"/>
          <w:numId w:val="60"/>
        </w:numPr>
      </w:pPr>
      <w:bookmarkStart w:id="146" w:name="_Toc186822837"/>
      <w:bookmarkStart w:id="147" w:name="_Toc186823466"/>
      <w:bookmarkStart w:id="148" w:name="_Toc186824331"/>
      <w:bookmarkStart w:id="149" w:name="_Toc186825730"/>
      <w:bookmarkStart w:id="150" w:name="_Toc186825523"/>
      <w:bookmarkStart w:id="151" w:name="_Toc186825608"/>
      <w:r w:rsidRPr="001D5C93">
        <w:lastRenderedPageBreak/>
        <w:drawing>
          <wp:anchor distT="0" distB="0" distL="114300" distR="114300" simplePos="0" relativeHeight="251658250" behindDoc="0" locked="0" layoutInCell="1" allowOverlap="1" wp14:anchorId="6B171430" wp14:editId="7C9AC06C">
            <wp:simplePos x="0" y="0"/>
            <wp:positionH relativeFrom="column">
              <wp:posOffset>15875</wp:posOffset>
            </wp:positionH>
            <wp:positionV relativeFrom="paragraph">
              <wp:posOffset>323850</wp:posOffset>
            </wp:positionV>
            <wp:extent cx="7004050" cy="8045450"/>
            <wp:effectExtent l="0" t="0" r="6350" b="0"/>
            <wp:wrapTopAndBottom/>
            <wp:docPr id="110223311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04050" cy="8045450"/>
                    </a:xfrm>
                    <a:prstGeom prst="rect">
                      <a:avLst/>
                    </a:prstGeom>
                    <a:noFill/>
                    <a:ln>
                      <a:noFill/>
                    </a:ln>
                  </pic:spPr>
                </pic:pic>
              </a:graphicData>
            </a:graphic>
          </wp:anchor>
        </w:drawing>
      </w:r>
      <w:r w:rsidRPr="001D5C93">
        <w:drawing>
          <wp:anchor distT="0" distB="0" distL="114300" distR="114300" simplePos="0" relativeHeight="251658249" behindDoc="0" locked="0" layoutInCell="1" allowOverlap="1" wp14:anchorId="78064FF7" wp14:editId="2CC42A62">
            <wp:simplePos x="0" y="0"/>
            <wp:positionH relativeFrom="column">
              <wp:posOffset>15875</wp:posOffset>
            </wp:positionH>
            <wp:positionV relativeFrom="paragraph">
              <wp:posOffset>323850</wp:posOffset>
            </wp:positionV>
            <wp:extent cx="7004050" cy="8045450"/>
            <wp:effectExtent l="0" t="0" r="6350" b="0"/>
            <wp:wrapTopAndBottom/>
            <wp:docPr id="142248480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04050" cy="8045450"/>
                    </a:xfrm>
                    <a:prstGeom prst="rect">
                      <a:avLst/>
                    </a:prstGeom>
                    <a:noFill/>
                    <a:ln>
                      <a:noFill/>
                    </a:ln>
                  </pic:spPr>
                </pic:pic>
              </a:graphicData>
            </a:graphic>
          </wp:anchor>
        </w:drawing>
      </w:r>
      <w:r w:rsidRPr="001D5C93">
        <w:drawing>
          <wp:anchor distT="0" distB="0" distL="114300" distR="114300" simplePos="0" relativeHeight="251658248" behindDoc="0" locked="0" layoutInCell="1" allowOverlap="1" wp14:anchorId="3DB61059" wp14:editId="37A97493">
            <wp:simplePos x="0" y="0"/>
            <wp:positionH relativeFrom="column">
              <wp:posOffset>15875</wp:posOffset>
            </wp:positionH>
            <wp:positionV relativeFrom="paragraph">
              <wp:posOffset>323850</wp:posOffset>
            </wp:positionV>
            <wp:extent cx="7004050" cy="8045450"/>
            <wp:effectExtent l="0" t="0" r="6350" b="0"/>
            <wp:wrapTopAndBottom/>
            <wp:docPr id="127909747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04050" cy="8045450"/>
                    </a:xfrm>
                    <a:prstGeom prst="rect">
                      <a:avLst/>
                    </a:prstGeom>
                    <a:noFill/>
                    <a:ln>
                      <a:noFill/>
                    </a:ln>
                  </pic:spPr>
                </pic:pic>
              </a:graphicData>
            </a:graphic>
          </wp:anchor>
        </w:drawing>
      </w:r>
      <w:r w:rsidRPr="001D5C93">
        <w:drawing>
          <wp:anchor distT="0" distB="0" distL="114300" distR="114300" simplePos="0" relativeHeight="251658242" behindDoc="0" locked="0" layoutInCell="1" allowOverlap="1" wp14:anchorId="260EB76C" wp14:editId="47A1DA2C">
            <wp:simplePos x="0" y="0"/>
            <wp:positionH relativeFrom="column">
              <wp:posOffset>15875</wp:posOffset>
            </wp:positionH>
            <wp:positionV relativeFrom="paragraph">
              <wp:posOffset>323850</wp:posOffset>
            </wp:positionV>
            <wp:extent cx="7004050" cy="8045450"/>
            <wp:effectExtent l="0" t="0" r="6350" b="0"/>
            <wp:wrapTopAndBottom/>
            <wp:docPr id="98103676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04050" cy="8045450"/>
                    </a:xfrm>
                    <a:prstGeom prst="rect">
                      <a:avLst/>
                    </a:prstGeom>
                    <a:noFill/>
                    <a:ln>
                      <a:noFill/>
                    </a:ln>
                  </pic:spPr>
                </pic:pic>
              </a:graphicData>
            </a:graphic>
          </wp:anchor>
        </w:drawing>
      </w:r>
      <w:r w:rsidRPr="001D5C93">
        <w:drawing>
          <wp:anchor distT="0" distB="0" distL="114300" distR="114300" simplePos="0" relativeHeight="251658241" behindDoc="0" locked="0" layoutInCell="1" allowOverlap="1" wp14:anchorId="0AB1C90E" wp14:editId="230BAA86">
            <wp:simplePos x="0" y="0"/>
            <wp:positionH relativeFrom="column">
              <wp:posOffset>15875</wp:posOffset>
            </wp:positionH>
            <wp:positionV relativeFrom="paragraph">
              <wp:posOffset>323850</wp:posOffset>
            </wp:positionV>
            <wp:extent cx="7004050" cy="8045450"/>
            <wp:effectExtent l="0" t="0" r="6350" b="0"/>
            <wp:wrapTopAndBottom/>
            <wp:docPr id="51820149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04050" cy="8045450"/>
                    </a:xfrm>
                    <a:prstGeom prst="rect">
                      <a:avLst/>
                    </a:prstGeom>
                    <a:noFill/>
                    <a:ln>
                      <a:noFill/>
                    </a:ln>
                  </pic:spPr>
                </pic:pic>
              </a:graphicData>
            </a:graphic>
          </wp:anchor>
        </w:drawing>
      </w:r>
      <w:r w:rsidRPr="001D5C93">
        <w:drawing>
          <wp:anchor distT="0" distB="0" distL="114300" distR="114300" simplePos="0" relativeHeight="251658240" behindDoc="0" locked="0" layoutInCell="1" allowOverlap="1" wp14:anchorId="3DFD478C" wp14:editId="3B5ABCD9">
            <wp:simplePos x="0" y="0"/>
            <wp:positionH relativeFrom="column">
              <wp:posOffset>15875</wp:posOffset>
            </wp:positionH>
            <wp:positionV relativeFrom="paragraph">
              <wp:posOffset>323850</wp:posOffset>
            </wp:positionV>
            <wp:extent cx="7004050" cy="8045450"/>
            <wp:effectExtent l="0" t="0" r="6350" b="0"/>
            <wp:wrapTopAndBottom/>
            <wp:docPr id="41978047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04050" cy="8045450"/>
                    </a:xfrm>
                    <a:prstGeom prst="rect">
                      <a:avLst/>
                    </a:prstGeom>
                    <a:noFill/>
                    <a:ln>
                      <a:noFill/>
                    </a:ln>
                  </pic:spPr>
                </pic:pic>
              </a:graphicData>
            </a:graphic>
          </wp:anchor>
        </w:drawing>
      </w:r>
      <w:r w:rsidRPr="001D5C93">
        <w:drawing>
          <wp:anchor distT="0" distB="0" distL="114300" distR="114300" simplePos="0" relativeHeight="251658251" behindDoc="0" locked="0" layoutInCell="1" allowOverlap="1" wp14:anchorId="1E96032D" wp14:editId="385EB5EE">
            <wp:simplePos x="0" y="0"/>
            <wp:positionH relativeFrom="column">
              <wp:posOffset>15875</wp:posOffset>
            </wp:positionH>
            <wp:positionV relativeFrom="paragraph">
              <wp:posOffset>323850</wp:posOffset>
            </wp:positionV>
            <wp:extent cx="7004050" cy="8045450"/>
            <wp:effectExtent l="0" t="0" r="6350" b="0"/>
            <wp:wrapTopAndBottom/>
            <wp:docPr id="95738644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04050" cy="8045450"/>
                    </a:xfrm>
                    <a:prstGeom prst="rect">
                      <a:avLst/>
                    </a:prstGeom>
                    <a:noFill/>
                    <a:ln>
                      <a:noFill/>
                    </a:ln>
                  </pic:spPr>
                </pic:pic>
              </a:graphicData>
            </a:graphic>
          </wp:anchor>
        </w:drawing>
      </w:r>
      <w:r w:rsidR="00EB5808" w:rsidRPr="001D5C93">
        <w:t>Database Diagram</w:t>
      </w:r>
      <w:bookmarkEnd w:id="146"/>
      <w:bookmarkEnd w:id="147"/>
      <w:bookmarkEnd w:id="148"/>
      <w:bookmarkEnd w:id="149"/>
      <w:bookmarkEnd w:id="150"/>
      <w:bookmarkEnd w:id="151"/>
      <w:r w:rsidR="00A667BF" w:rsidRPr="001D5C93">
        <w:t xml:space="preserve"> </w:t>
      </w:r>
      <w:bookmarkStart w:id="152" w:name="_Toc186820716"/>
      <w:bookmarkEnd w:id="152"/>
    </w:p>
    <w:p w14:paraId="31C470B1" w14:textId="77777777" w:rsidR="00C35FDF" w:rsidRPr="00BA1F55" w:rsidRDefault="00C35FDF" w:rsidP="00C35FDF">
      <w:pPr>
        <w:tabs>
          <w:tab w:val="left" w:pos="2112"/>
        </w:tabs>
        <w:rPr>
          <w:b/>
          <w:sz w:val="26"/>
        </w:rPr>
      </w:pPr>
    </w:p>
    <w:p w14:paraId="5823F83D" w14:textId="77777777" w:rsidR="007326D7" w:rsidRPr="00BA1F55" w:rsidRDefault="007326D7" w:rsidP="00482E1B">
      <w:pPr>
        <w:tabs>
          <w:tab w:val="left" w:pos="2112"/>
        </w:tabs>
        <w:rPr>
          <w:b/>
          <w:sz w:val="26"/>
        </w:rPr>
      </w:pPr>
    </w:p>
    <w:p w14:paraId="76F71000" w14:textId="77777777" w:rsidR="00482E1B" w:rsidRPr="00BA1F55" w:rsidRDefault="00482E1B" w:rsidP="00482E1B">
      <w:pPr>
        <w:tabs>
          <w:tab w:val="left" w:pos="2112"/>
        </w:tabs>
        <w:rPr>
          <w:b/>
          <w:sz w:val="26"/>
        </w:rPr>
      </w:pPr>
    </w:p>
    <w:p w14:paraId="7F2DDA04" w14:textId="77777777" w:rsidR="00482E1B" w:rsidRPr="00BA1F55" w:rsidRDefault="00482E1B" w:rsidP="00482E1B">
      <w:pPr>
        <w:tabs>
          <w:tab w:val="left" w:pos="2112"/>
        </w:tabs>
        <w:rPr>
          <w:b/>
          <w:sz w:val="26"/>
        </w:rPr>
      </w:pPr>
    </w:p>
    <w:p w14:paraId="1D11BBC6" w14:textId="77777777" w:rsidR="00952A5F" w:rsidRPr="001D5C93" w:rsidRDefault="00A760B2" w:rsidP="00533126">
      <w:pPr>
        <w:pStyle w:val="Heading3"/>
        <w:numPr>
          <w:ilvl w:val="0"/>
          <w:numId w:val="60"/>
        </w:numPr>
        <w:rPr>
          <w:spacing w:val="-2"/>
        </w:rPr>
      </w:pPr>
      <w:bookmarkStart w:id="153" w:name="_Toc186822838"/>
      <w:bookmarkStart w:id="154" w:name="_Toc186823467"/>
      <w:bookmarkStart w:id="155" w:name="_Toc186824332"/>
      <w:bookmarkStart w:id="156" w:name="_Toc186825731"/>
      <w:bookmarkStart w:id="157" w:name="_Toc186825524"/>
      <w:bookmarkStart w:id="158" w:name="_Toc186825609"/>
      <w:r w:rsidRPr="001D5C93">
        <w:lastRenderedPageBreak/>
        <w:t>Dữ</w:t>
      </w:r>
      <w:r w:rsidRPr="001D5C93">
        <w:rPr>
          <w:spacing w:val="-7"/>
        </w:rPr>
        <w:t xml:space="preserve"> </w:t>
      </w:r>
      <w:r w:rsidRPr="001D5C93">
        <w:t>liệu</w:t>
      </w:r>
      <w:r w:rsidRPr="001D5C93">
        <w:rPr>
          <w:spacing w:val="-2"/>
        </w:rPr>
        <w:t xml:space="preserve"> </w:t>
      </w:r>
      <w:r w:rsidRPr="001D5C93">
        <w:t>mẫu</w:t>
      </w:r>
      <w:r w:rsidRPr="001D5C93">
        <w:rPr>
          <w:spacing w:val="-2"/>
        </w:rPr>
        <w:t xml:space="preserve"> </w:t>
      </w:r>
      <w:r w:rsidRPr="001D5C93">
        <w:t>(Cho</w:t>
      </w:r>
      <w:r w:rsidRPr="001D5C93">
        <w:rPr>
          <w:spacing w:val="-2"/>
        </w:rPr>
        <w:t xml:space="preserve"> </w:t>
      </w:r>
      <w:r w:rsidRPr="001D5C93">
        <w:t>các</w:t>
      </w:r>
      <w:r w:rsidRPr="001D5C93">
        <w:rPr>
          <w:spacing w:val="-1"/>
        </w:rPr>
        <w:t xml:space="preserve"> </w:t>
      </w:r>
      <w:r w:rsidRPr="001D5C93">
        <w:rPr>
          <w:spacing w:val="-2"/>
        </w:rPr>
        <w:t>bảng)</w:t>
      </w:r>
      <w:bookmarkEnd w:id="153"/>
      <w:bookmarkEnd w:id="154"/>
      <w:bookmarkEnd w:id="155"/>
      <w:bookmarkEnd w:id="156"/>
      <w:bookmarkEnd w:id="157"/>
      <w:bookmarkEnd w:id="158"/>
    </w:p>
    <w:p w14:paraId="5A8E6938" w14:textId="77777777" w:rsidR="000231FB" w:rsidRPr="000231FB" w:rsidRDefault="000231FB" w:rsidP="000231FB"/>
    <w:p w14:paraId="4C5D5932" w14:textId="77777777" w:rsidR="00E00704" w:rsidRPr="00BA1F55" w:rsidRDefault="00952A5F" w:rsidP="00E00704">
      <w:pPr>
        <w:tabs>
          <w:tab w:val="left" w:pos="2112"/>
        </w:tabs>
        <w:jc w:val="center"/>
        <w:rPr>
          <w:b/>
          <w:sz w:val="26"/>
        </w:rPr>
      </w:pPr>
      <w:r w:rsidRPr="00BA1F55">
        <w:rPr>
          <w:b/>
          <w:sz w:val="26"/>
        </w:rPr>
        <w:t>Bảng Patient</w:t>
      </w:r>
    </w:p>
    <w:tbl>
      <w:tblPr>
        <w:tblW w:w="11340" w:type="dxa"/>
        <w:jc w:val="center"/>
        <w:tblLayout w:type="fixed"/>
        <w:tblLook w:val="04A0" w:firstRow="1" w:lastRow="0" w:firstColumn="1" w:lastColumn="0" w:noHBand="0" w:noVBand="1"/>
      </w:tblPr>
      <w:tblGrid>
        <w:gridCol w:w="1619"/>
        <w:gridCol w:w="1619"/>
        <w:gridCol w:w="1620"/>
        <w:gridCol w:w="1620"/>
        <w:gridCol w:w="1621"/>
        <w:gridCol w:w="1620"/>
        <w:gridCol w:w="1621"/>
      </w:tblGrid>
      <w:tr w:rsidR="007D5750" w:rsidRPr="00BA1F55" w14:paraId="19D6F5F7" w14:textId="77777777" w:rsidTr="00206606">
        <w:trPr>
          <w:cantSplit/>
          <w:trHeight w:val="552"/>
          <w:tblHeader/>
          <w:jc w:val="center"/>
        </w:trPr>
        <w:tc>
          <w:tcPr>
            <w:tcW w:w="1619" w:type="dxa"/>
            <w:tcBorders>
              <w:top w:val="single" w:sz="4" w:space="0" w:color="8ED973"/>
              <w:left w:val="single" w:sz="4" w:space="0" w:color="8ED973"/>
              <w:bottom w:val="single" w:sz="4" w:space="0" w:color="8ED973"/>
              <w:right w:val="nil"/>
            </w:tcBorders>
            <w:shd w:val="clear" w:color="4EA72E" w:fill="4EA72E"/>
            <w:noWrap/>
            <w:vAlign w:val="center"/>
            <w:hideMark/>
          </w:tcPr>
          <w:p w14:paraId="3433AAD5" w14:textId="77777777" w:rsidR="00A0698B" w:rsidRPr="00BA1F55" w:rsidRDefault="00A0698B" w:rsidP="00826A6E">
            <w:pPr>
              <w:jc w:val="center"/>
              <w:rPr>
                <w:b/>
                <w:color w:val="FFFFFF"/>
                <w:sz w:val="24"/>
                <w:szCs w:val="24"/>
                <w:lang w:eastAsia="vi-VN"/>
              </w:rPr>
            </w:pPr>
            <w:r w:rsidRPr="00BA1F55">
              <w:rPr>
                <w:b/>
                <w:color w:val="FFFFFF"/>
                <w:sz w:val="24"/>
                <w:szCs w:val="24"/>
                <w:lang w:eastAsia="vi-VN"/>
              </w:rPr>
              <w:t>PatientID</w:t>
            </w:r>
          </w:p>
        </w:tc>
        <w:tc>
          <w:tcPr>
            <w:tcW w:w="1619" w:type="dxa"/>
            <w:tcBorders>
              <w:top w:val="single" w:sz="4" w:space="0" w:color="8ED973"/>
              <w:left w:val="nil"/>
              <w:bottom w:val="single" w:sz="4" w:space="0" w:color="8ED973"/>
              <w:right w:val="nil"/>
            </w:tcBorders>
            <w:shd w:val="clear" w:color="4EA72E" w:fill="4EA72E"/>
            <w:noWrap/>
            <w:vAlign w:val="center"/>
            <w:hideMark/>
          </w:tcPr>
          <w:p w14:paraId="3D2D74C9" w14:textId="77777777" w:rsidR="00A0698B" w:rsidRPr="00BA1F55" w:rsidRDefault="00A0698B" w:rsidP="00826A6E">
            <w:pPr>
              <w:jc w:val="center"/>
              <w:rPr>
                <w:b/>
                <w:color w:val="FFFFFF"/>
                <w:sz w:val="24"/>
                <w:szCs w:val="24"/>
                <w:lang w:eastAsia="vi-VN"/>
              </w:rPr>
            </w:pPr>
            <w:r w:rsidRPr="00BA1F55">
              <w:rPr>
                <w:b/>
                <w:color w:val="FFFFFF"/>
                <w:sz w:val="24"/>
                <w:szCs w:val="24"/>
                <w:lang w:eastAsia="vi-VN"/>
              </w:rPr>
              <w:t>FullName</w:t>
            </w:r>
          </w:p>
        </w:tc>
        <w:tc>
          <w:tcPr>
            <w:tcW w:w="1620" w:type="dxa"/>
            <w:tcBorders>
              <w:top w:val="single" w:sz="4" w:space="0" w:color="8ED973"/>
              <w:left w:val="nil"/>
              <w:bottom w:val="single" w:sz="4" w:space="0" w:color="8ED973"/>
              <w:right w:val="nil"/>
            </w:tcBorders>
            <w:shd w:val="clear" w:color="4EA72E" w:fill="4EA72E"/>
            <w:noWrap/>
            <w:vAlign w:val="center"/>
            <w:hideMark/>
          </w:tcPr>
          <w:p w14:paraId="13E620D5" w14:textId="77777777" w:rsidR="00A0698B" w:rsidRPr="00BA1F55" w:rsidRDefault="00A0698B" w:rsidP="00826A6E">
            <w:pPr>
              <w:jc w:val="center"/>
              <w:rPr>
                <w:b/>
                <w:color w:val="FFFFFF"/>
                <w:sz w:val="24"/>
                <w:szCs w:val="24"/>
                <w:lang w:eastAsia="vi-VN"/>
              </w:rPr>
            </w:pPr>
            <w:r w:rsidRPr="00BA1F55">
              <w:rPr>
                <w:b/>
                <w:color w:val="FFFFFF"/>
                <w:sz w:val="24"/>
                <w:szCs w:val="24"/>
                <w:lang w:eastAsia="vi-VN"/>
              </w:rPr>
              <w:t>DateOfBirth</w:t>
            </w:r>
          </w:p>
        </w:tc>
        <w:tc>
          <w:tcPr>
            <w:tcW w:w="1620" w:type="dxa"/>
            <w:tcBorders>
              <w:top w:val="single" w:sz="4" w:space="0" w:color="8ED973"/>
              <w:left w:val="nil"/>
              <w:bottom w:val="single" w:sz="4" w:space="0" w:color="8ED973"/>
              <w:right w:val="nil"/>
            </w:tcBorders>
            <w:shd w:val="clear" w:color="4EA72E" w:fill="4EA72E"/>
            <w:noWrap/>
            <w:vAlign w:val="center"/>
            <w:hideMark/>
          </w:tcPr>
          <w:p w14:paraId="7E864EBC" w14:textId="77777777" w:rsidR="00A0698B" w:rsidRPr="00BA1F55" w:rsidRDefault="00A0698B" w:rsidP="00826A6E">
            <w:pPr>
              <w:jc w:val="center"/>
              <w:rPr>
                <w:b/>
                <w:color w:val="FFFFFF"/>
                <w:sz w:val="24"/>
                <w:szCs w:val="24"/>
                <w:lang w:eastAsia="vi-VN"/>
              </w:rPr>
            </w:pPr>
            <w:r w:rsidRPr="00BA1F55">
              <w:rPr>
                <w:b/>
                <w:color w:val="FFFFFF"/>
                <w:sz w:val="24"/>
                <w:szCs w:val="24"/>
                <w:lang w:eastAsia="vi-VN"/>
              </w:rPr>
              <w:t>Gender</w:t>
            </w:r>
          </w:p>
        </w:tc>
        <w:tc>
          <w:tcPr>
            <w:tcW w:w="1621" w:type="dxa"/>
            <w:tcBorders>
              <w:top w:val="single" w:sz="4" w:space="0" w:color="8ED973"/>
              <w:left w:val="nil"/>
              <w:bottom w:val="single" w:sz="4" w:space="0" w:color="8ED973"/>
              <w:right w:val="nil"/>
            </w:tcBorders>
            <w:shd w:val="clear" w:color="4EA72E" w:fill="4EA72E"/>
            <w:noWrap/>
            <w:vAlign w:val="center"/>
            <w:hideMark/>
          </w:tcPr>
          <w:p w14:paraId="01878DD1" w14:textId="77777777" w:rsidR="00A0698B" w:rsidRPr="00BA1F55" w:rsidRDefault="00A0698B" w:rsidP="00826A6E">
            <w:pPr>
              <w:jc w:val="center"/>
              <w:rPr>
                <w:b/>
                <w:color w:val="FFFFFF"/>
                <w:sz w:val="24"/>
                <w:szCs w:val="24"/>
                <w:lang w:eastAsia="vi-VN"/>
              </w:rPr>
            </w:pPr>
            <w:r w:rsidRPr="00BA1F55">
              <w:rPr>
                <w:b/>
                <w:color w:val="FFFFFF"/>
                <w:sz w:val="24"/>
                <w:szCs w:val="24"/>
                <w:lang w:eastAsia="vi-VN"/>
              </w:rPr>
              <w:t>PhoneNumber</w:t>
            </w:r>
          </w:p>
        </w:tc>
        <w:tc>
          <w:tcPr>
            <w:tcW w:w="1620" w:type="dxa"/>
            <w:tcBorders>
              <w:top w:val="single" w:sz="4" w:space="0" w:color="8ED973"/>
              <w:left w:val="nil"/>
              <w:bottom w:val="single" w:sz="4" w:space="0" w:color="8ED973"/>
              <w:right w:val="nil"/>
            </w:tcBorders>
            <w:shd w:val="clear" w:color="4EA72E" w:fill="4EA72E"/>
            <w:noWrap/>
            <w:vAlign w:val="center"/>
            <w:hideMark/>
          </w:tcPr>
          <w:p w14:paraId="485846CB" w14:textId="77777777" w:rsidR="00A0698B" w:rsidRPr="00BA1F55" w:rsidRDefault="00A0698B" w:rsidP="00826A6E">
            <w:pPr>
              <w:jc w:val="center"/>
              <w:rPr>
                <w:b/>
                <w:color w:val="FFFFFF"/>
                <w:sz w:val="24"/>
                <w:szCs w:val="24"/>
                <w:lang w:eastAsia="vi-VN"/>
              </w:rPr>
            </w:pPr>
            <w:r w:rsidRPr="00BA1F55">
              <w:rPr>
                <w:b/>
                <w:color w:val="FFFFFF"/>
                <w:sz w:val="24"/>
                <w:szCs w:val="24"/>
                <w:lang w:eastAsia="vi-VN"/>
              </w:rPr>
              <w:t>AddressPatient</w:t>
            </w:r>
          </w:p>
        </w:tc>
        <w:tc>
          <w:tcPr>
            <w:tcW w:w="1621" w:type="dxa"/>
            <w:tcBorders>
              <w:top w:val="single" w:sz="4" w:space="0" w:color="8ED973"/>
              <w:left w:val="nil"/>
              <w:bottom w:val="single" w:sz="4" w:space="0" w:color="8ED973"/>
              <w:right w:val="single" w:sz="4" w:space="0" w:color="8ED973"/>
            </w:tcBorders>
            <w:shd w:val="clear" w:color="4EA72E" w:fill="4EA72E"/>
            <w:noWrap/>
            <w:vAlign w:val="center"/>
            <w:hideMark/>
          </w:tcPr>
          <w:p w14:paraId="7DA0B89A" w14:textId="77777777" w:rsidR="00A0698B" w:rsidRPr="00BA1F55" w:rsidRDefault="00A0698B" w:rsidP="00826A6E">
            <w:pPr>
              <w:jc w:val="center"/>
              <w:rPr>
                <w:b/>
                <w:color w:val="FFFFFF"/>
                <w:sz w:val="24"/>
                <w:szCs w:val="24"/>
                <w:lang w:eastAsia="vi-VN"/>
              </w:rPr>
            </w:pPr>
            <w:r w:rsidRPr="00BA1F55">
              <w:rPr>
                <w:b/>
                <w:color w:val="FFFFFF"/>
                <w:sz w:val="24"/>
                <w:szCs w:val="24"/>
                <w:lang w:eastAsia="vi-VN"/>
              </w:rPr>
              <w:t>Email</w:t>
            </w:r>
          </w:p>
        </w:tc>
      </w:tr>
      <w:tr w:rsidR="001F6A94" w:rsidRPr="00BA1F55" w14:paraId="465449AF" w14:textId="77777777" w:rsidTr="00206606">
        <w:trPr>
          <w:cantSplit/>
          <w:trHeight w:val="552"/>
          <w:jc w:val="center"/>
        </w:trPr>
        <w:tc>
          <w:tcPr>
            <w:tcW w:w="1619" w:type="dxa"/>
            <w:tcBorders>
              <w:top w:val="single" w:sz="4" w:space="0" w:color="8ED973"/>
              <w:left w:val="single" w:sz="4" w:space="0" w:color="8ED973"/>
              <w:bottom w:val="single" w:sz="4" w:space="0" w:color="8ED973"/>
              <w:right w:val="nil"/>
            </w:tcBorders>
            <w:shd w:val="clear" w:color="DAF2D0" w:fill="DAF2D0"/>
            <w:noWrap/>
            <w:vAlign w:val="center"/>
            <w:hideMark/>
          </w:tcPr>
          <w:p w14:paraId="66A6CEAF"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PA0001</w:t>
            </w:r>
          </w:p>
        </w:tc>
        <w:tc>
          <w:tcPr>
            <w:tcW w:w="1619" w:type="dxa"/>
            <w:tcBorders>
              <w:top w:val="single" w:sz="4" w:space="0" w:color="8ED973"/>
              <w:left w:val="nil"/>
              <w:bottom w:val="single" w:sz="4" w:space="0" w:color="8ED973"/>
              <w:right w:val="nil"/>
            </w:tcBorders>
            <w:shd w:val="clear" w:color="DAF2D0" w:fill="DAF2D0"/>
            <w:noWrap/>
            <w:vAlign w:val="center"/>
            <w:hideMark/>
          </w:tcPr>
          <w:p w14:paraId="2853F421"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Nguyễn Văn A</w:t>
            </w:r>
          </w:p>
        </w:tc>
        <w:tc>
          <w:tcPr>
            <w:tcW w:w="1620" w:type="dxa"/>
            <w:tcBorders>
              <w:top w:val="single" w:sz="4" w:space="0" w:color="8ED973"/>
              <w:left w:val="nil"/>
              <w:bottom w:val="single" w:sz="4" w:space="0" w:color="8ED973"/>
              <w:right w:val="nil"/>
            </w:tcBorders>
            <w:shd w:val="clear" w:color="DAF2D0" w:fill="DAF2D0"/>
            <w:noWrap/>
            <w:vAlign w:val="center"/>
            <w:hideMark/>
          </w:tcPr>
          <w:p w14:paraId="37C966B0" w14:textId="77777777" w:rsidR="00A0698B" w:rsidRPr="00BA1F55" w:rsidRDefault="00A0698B" w:rsidP="00826A6E">
            <w:pPr>
              <w:jc w:val="center"/>
              <w:rPr>
                <w:color w:val="000000"/>
                <w:sz w:val="24"/>
                <w:szCs w:val="24"/>
                <w:lang w:eastAsia="vi-VN"/>
              </w:rPr>
            </w:pPr>
            <w:r w:rsidRPr="00BA1F55">
              <w:rPr>
                <w:color w:val="000000"/>
                <w:sz w:val="24"/>
                <w:szCs w:val="24"/>
                <w:lang w:eastAsia="vi-VN"/>
              </w:rPr>
              <w:t>5/1/1990</w:t>
            </w:r>
          </w:p>
        </w:tc>
        <w:tc>
          <w:tcPr>
            <w:tcW w:w="1620" w:type="dxa"/>
            <w:tcBorders>
              <w:top w:val="single" w:sz="4" w:space="0" w:color="8ED973"/>
              <w:left w:val="nil"/>
              <w:bottom w:val="single" w:sz="4" w:space="0" w:color="8ED973"/>
              <w:right w:val="nil"/>
            </w:tcBorders>
            <w:shd w:val="clear" w:color="DAF2D0" w:fill="DAF2D0"/>
            <w:noWrap/>
            <w:vAlign w:val="center"/>
            <w:hideMark/>
          </w:tcPr>
          <w:p w14:paraId="44753977"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Nam</w:t>
            </w:r>
          </w:p>
        </w:tc>
        <w:tc>
          <w:tcPr>
            <w:tcW w:w="1621" w:type="dxa"/>
            <w:tcBorders>
              <w:top w:val="single" w:sz="4" w:space="0" w:color="8ED973"/>
              <w:left w:val="nil"/>
              <w:bottom w:val="single" w:sz="4" w:space="0" w:color="8ED973"/>
              <w:right w:val="nil"/>
            </w:tcBorders>
            <w:shd w:val="clear" w:color="DAF2D0" w:fill="DAF2D0"/>
            <w:noWrap/>
            <w:vAlign w:val="center"/>
            <w:hideMark/>
          </w:tcPr>
          <w:p w14:paraId="602A67AA" w14:textId="77777777" w:rsidR="00A0698B" w:rsidRPr="00BA1F55" w:rsidRDefault="00A0698B" w:rsidP="00826A6E">
            <w:pPr>
              <w:jc w:val="center"/>
              <w:rPr>
                <w:color w:val="000000"/>
                <w:sz w:val="24"/>
                <w:szCs w:val="24"/>
                <w:lang w:eastAsia="vi-VN"/>
              </w:rPr>
            </w:pPr>
            <w:r w:rsidRPr="00BA1F55">
              <w:rPr>
                <w:color w:val="000000"/>
                <w:sz w:val="24"/>
                <w:szCs w:val="24"/>
                <w:lang w:eastAsia="vi-VN"/>
              </w:rPr>
              <w:t>0901234567</w:t>
            </w:r>
          </w:p>
        </w:tc>
        <w:tc>
          <w:tcPr>
            <w:tcW w:w="1620" w:type="dxa"/>
            <w:tcBorders>
              <w:top w:val="single" w:sz="4" w:space="0" w:color="8ED973"/>
              <w:left w:val="nil"/>
              <w:bottom w:val="single" w:sz="4" w:space="0" w:color="8ED973"/>
              <w:right w:val="nil"/>
            </w:tcBorders>
            <w:shd w:val="clear" w:color="DAF2D0" w:fill="DAF2D0"/>
            <w:noWrap/>
            <w:vAlign w:val="center"/>
            <w:hideMark/>
          </w:tcPr>
          <w:p w14:paraId="55D7D201" w14:textId="77777777" w:rsidR="00A0698B" w:rsidRPr="00BA1F55" w:rsidRDefault="00A0698B" w:rsidP="00826A6E">
            <w:pPr>
              <w:jc w:val="center"/>
              <w:rPr>
                <w:color w:val="000000"/>
                <w:sz w:val="24"/>
                <w:szCs w:val="24"/>
                <w:lang w:eastAsia="vi-VN"/>
              </w:rPr>
            </w:pPr>
            <w:r w:rsidRPr="00BA1F55">
              <w:rPr>
                <w:color w:val="000000"/>
                <w:sz w:val="24"/>
                <w:szCs w:val="24"/>
                <w:lang w:eastAsia="vi-VN"/>
              </w:rPr>
              <w:t>Hà Nội</w:t>
            </w:r>
          </w:p>
        </w:tc>
        <w:tc>
          <w:tcPr>
            <w:tcW w:w="1621" w:type="dxa"/>
            <w:tcBorders>
              <w:top w:val="single" w:sz="4" w:space="0" w:color="8ED973"/>
              <w:left w:val="nil"/>
              <w:bottom w:val="single" w:sz="4" w:space="0" w:color="8ED973"/>
              <w:right w:val="single" w:sz="4" w:space="0" w:color="8ED973"/>
            </w:tcBorders>
            <w:shd w:val="clear" w:color="DAF2D0" w:fill="DAF2D0"/>
            <w:noWrap/>
            <w:vAlign w:val="center"/>
            <w:hideMark/>
          </w:tcPr>
          <w:p w14:paraId="53A043C2" w14:textId="77777777" w:rsidR="00A0698B" w:rsidRPr="00BA1F55" w:rsidRDefault="00A0698B" w:rsidP="00826A6E">
            <w:pPr>
              <w:jc w:val="center"/>
              <w:rPr>
                <w:color w:val="000000"/>
                <w:sz w:val="24"/>
                <w:szCs w:val="24"/>
                <w:lang w:eastAsia="vi-VN"/>
              </w:rPr>
            </w:pPr>
            <w:r w:rsidRPr="00BA1F55">
              <w:rPr>
                <w:color w:val="000000"/>
                <w:sz w:val="24"/>
                <w:szCs w:val="24"/>
                <w:lang w:eastAsia="vi-VN"/>
              </w:rPr>
              <w:t>a.nguyen@example.com</w:t>
            </w:r>
          </w:p>
        </w:tc>
      </w:tr>
      <w:tr w:rsidR="00A30DD8" w:rsidRPr="00BA1F55" w14:paraId="0ED6BF2F" w14:textId="77777777" w:rsidTr="00206606">
        <w:trPr>
          <w:cantSplit/>
          <w:trHeight w:val="552"/>
          <w:jc w:val="center"/>
        </w:trPr>
        <w:tc>
          <w:tcPr>
            <w:tcW w:w="1619" w:type="dxa"/>
            <w:tcBorders>
              <w:top w:val="single" w:sz="4" w:space="0" w:color="8ED973"/>
              <w:left w:val="single" w:sz="4" w:space="0" w:color="8ED973"/>
              <w:bottom w:val="single" w:sz="4" w:space="0" w:color="8ED973"/>
              <w:right w:val="nil"/>
            </w:tcBorders>
            <w:shd w:val="clear" w:color="auto" w:fill="auto"/>
            <w:noWrap/>
            <w:vAlign w:val="center"/>
            <w:hideMark/>
          </w:tcPr>
          <w:p w14:paraId="2A9BA11B"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PA0002</w:t>
            </w:r>
          </w:p>
        </w:tc>
        <w:tc>
          <w:tcPr>
            <w:tcW w:w="1619" w:type="dxa"/>
            <w:tcBorders>
              <w:top w:val="single" w:sz="4" w:space="0" w:color="8ED973"/>
              <w:left w:val="nil"/>
              <w:bottom w:val="single" w:sz="4" w:space="0" w:color="8ED973"/>
              <w:right w:val="nil"/>
            </w:tcBorders>
            <w:shd w:val="clear" w:color="auto" w:fill="auto"/>
            <w:noWrap/>
            <w:vAlign w:val="center"/>
            <w:hideMark/>
          </w:tcPr>
          <w:p w14:paraId="2F805D2E"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Phạm Thị B</w:t>
            </w:r>
          </w:p>
        </w:tc>
        <w:tc>
          <w:tcPr>
            <w:tcW w:w="1620" w:type="dxa"/>
            <w:tcBorders>
              <w:top w:val="single" w:sz="4" w:space="0" w:color="8ED973"/>
              <w:left w:val="nil"/>
              <w:bottom w:val="single" w:sz="4" w:space="0" w:color="8ED973"/>
              <w:right w:val="nil"/>
            </w:tcBorders>
            <w:shd w:val="clear" w:color="auto" w:fill="auto"/>
            <w:noWrap/>
            <w:vAlign w:val="center"/>
            <w:hideMark/>
          </w:tcPr>
          <w:p w14:paraId="6A83756A" w14:textId="77777777" w:rsidR="00A0698B" w:rsidRPr="00BA1F55" w:rsidRDefault="00A0698B" w:rsidP="00826A6E">
            <w:pPr>
              <w:jc w:val="center"/>
              <w:rPr>
                <w:color w:val="000000"/>
                <w:sz w:val="24"/>
                <w:szCs w:val="24"/>
                <w:lang w:eastAsia="vi-VN"/>
              </w:rPr>
            </w:pPr>
            <w:r w:rsidRPr="00BA1F55">
              <w:rPr>
                <w:color w:val="000000"/>
                <w:sz w:val="24"/>
                <w:szCs w:val="24"/>
                <w:lang w:eastAsia="vi-VN"/>
              </w:rPr>
              <w:t>10/15/1985</w:t>
            </w:r>
          </w:p>
        </w:tc>
        <w:tc>
          <w:tcPr>
            <w:tcW w:w="1620" w:type="dxa"/>
            <w:tcBorders>
              <w:top w:val="single" w:sz="4" w:space="0" w:color="8ED973"/>
              <w:left w:val="nil"/>
              <w:bottom w:val="single" w:sz="4" w:space="0" w:color="8ED973"/>
              <w:right w:val="nil"/>
            </w:tcBorders>
            <w:shd w:val="clear" w:color="auto" w:fill="auto"/>
            <w:noWrap/>
            <w:vAlign w:val="center"/>
            <w:hideMark/>
          </w:tcPr>
          <w:p w14:paraId="503C5D31"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Nữ</w:t>
            </w:r>
          </w:p>
        </w:tc>
        <w:tc>
          <w:tcPr>
            <w:tcW w:w="1621" w:type="dxa"/>
            <w:tcBorders>
              <w:top w:val="single" w:sz="4" w:space="0" w:color="8ED973"/>
              <w:left w:val="nil"/>
              <w:bottom w:val="single" w:sz="4" w:space="0" w:color="8ED973"/>
              <w:right w:val="nil"/>
            </w:tcBorders>
            <w:shd w:val="clear" w:color="auto" w:fill="auto"/>
            <w:noWrap/>
            <w:vAlign w:val="center"/>
            <w:hideMark/>
          </w:tcPr>
          <w:p w14:paraId="36CFFA0B" w14:textId="77777777" w:rsidR="00A0698B" w:rsidRPr="00BA1F55" w:rsidRDefault="00A0698B" w:rsidP="00826A6E">
            <w:pPr>
              <w:jc w:val="center"/>
              <w:rPr>
                <w:color w:val="000000"/>
                <w:sz w:val="24"/>
                <w:szCs w:val="24"/>
                <w:lang w:eastAsia="vi-VN"/>
              </w:rPr>
            </w:pPr>
            <w:r w:rsidRPr="00BA1F55">
              <w:rPr>
                <w:color w:val="000000"/>
                <w:sz w:val="24"/>
                <w:szCs w:val="24"/>
                <w:lang w:eastAsia="vi-VN"/>
              </w:rPr>
              <w:t>0902345678</w:t>
            </w:r>
          </w:p>
        </w:tc>
        <w:tc>
          <w:tcPr>
            <w:tcW w:w="1620" w:type="dxa"/>
            <w:tcBorders>
              <w:top w:val="single" w:sz="4" w:space="0" w:color="8ED973"/>
              <w:left w:val="nil"/>
              <w:bottom w:val="single" w:sz="4" w:space="0" w:color="8ED973"/>
              <w:right w:val="nil"/>
            </w:tcBorders>
            <w:shd w:val="clear" w:color="auto" w:fill="auto"/>
            <w:noWrap/>
            <w:vAlign w:val="center"/>
            <w:hideMark/>
          </w:tcPr>
          <w:p w14:paraId="63B83848" w14:textId="77777777" w:rsidR="00A0698B" w:rsidRPr="00BA1F55" w:rsidRDefault="00A0698B" w:rsidP="00826A6E">
            <w:pPr>
              <w:jc w:val="center"/>
              <w:rPr>
                <w:color w:val="000000"/>
                <w:sz w:val="24"/>
                <w:szCs w:val="24"/>
                <w:lang w:eastAsia="vi-VN"/>
              </w:rPr>
            </w:pPr>
            <w:r w:rsidRPr="00BA1F55">
              <w:rPr>
                <w:color w:val="000000"/>
                <w:sz w:val="24"/>
                <w:szCs w:val="24"/>
                <w:lang w:eastAsia="vi-VN"/>
              </w:rPr>
              <w:t>Đà Nẵng</w:t>
            </w:r>
          </w:p>
        </w:tc>
        <w:tc>
          <w:tcPr>
            <w:tcW w:w="1621" w:type="dxa"/>
            <w:tcBorders>
              <w:top w:val="single" w:sz="4" w:space="0" w:color="8ED973"/>
              <w:left w:val="nil"/>
              <w:bottom w:val="single" w:sz="4" w:space="0" w:color="8ED973"/>
              <w:right w:val="single" w:sz="4" w:space="0" w:color="8ED973"/>
            </w:tcBorders>
            <w:shd w:val="clear" w:color="auto" w:fill="auto"/>
            <w:noWrap/>
            <w:vAlign w:val="center"/>
            <w:hideMark/>
          </w:tcPr>
          <w:p w14:paraId="2D541C84" w14:textId="77777777" w:rsidR="00A0698B" w:rsidRPr="00BA1F55" w:rsidRDefault="00A0698B" w:rsidP="00826A6E">
            <w:pPr>
              <w:jc w:val="center"/>
              <w:rPr>
                <w:color w:val="000000"/>
                <w:sz w:val="24"/>
                <w:szCs w:val="24"/>
                <w:lang w:eastAsia="vi-VN"/>
              </w:rPr>
            </w:pPr>
            <w:r w:rsidRPr="00BA1F55">
              <w:rPr>
                <w:color w:val="000000"/>
                <w:sz w:val="24"/>
                <w:szCs w:val="24"/>
                <w:lang w:eastAsia="vi-VN"/>
              </w:rPr>
              <w:t>b.pham@example.com</w:t>
            </w:r>
          </w:p>
        </w:tc>
      </w:tr>
      <w:tr w:rsidR="001F6A94" w:rsidRPr="00BA1F55" w14:paraId="12956E85" w14:textId="77777777" w:rsidTr="00206606">
        <w:trPr>
          <w:cantSplit/>
          <w:trHeight w:val="552"/>
          <w:jc w:val="center"/>
        </w:trPr>
        <w:tc>
          <w:tcPr>
            <w:tcW w:w="1619" w:type="dxa"/>
            <w:tcBorders>
              <w:top w:val="single" w:sz="4" w:space="0" w:color="8ED973"/>
              <w:left w:val="single" w:sz="4" w:space="0" w:color="8ED973"/>
              <w:bottom w:val="single" w:sz="4" w:space="0" w:color="8ED973"/>
              <w:right w:val="nil"/>
            </w:tcBorders>
            <w:shd w:val="clear" w:color="DAF2D0" w:fill="DAF2D0"/>
            <w:noWrap/>
            <w:vAlign w:val="center"/>
            <w:hideMark/>
          </w:tcPr>
          <w:p w14:paraId="5F712FA3"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PA0003</w:t>
            </w:r>
          </w:p>
        </w:tc>
        <w:tc>
          <w:tcPr>
            <w:tcW w:w="1619" w:type="dxa"/>
            <w:tcBorders>
              <w:top w:val="single" w:sz="4" w:space="0" w:color="8ED973"/>
              <w:left w:val="nil"/>
              <w:bottom w:val="single" w:sz="4" w:space="0" w:color="8ED973"/>
              <w:right w:val="nil"/>
            </w:tcBorders>
            <w:shd w:val="clear" w:color="DAF2D0" w:fill="DAF2D0"/>
            <w:noWrap/>
            <w:vAlign w:val="center"/>
            <w:hideMark/>
          </w:tcPr>
          <w:p w14:paraId="143D5796"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Ngô Văn C</w:t>
            </w:r>
          </w:p>
        </w:tc>
        <w:tc>
          <w:tcPr>
            <w:tcW w:w="1620" w:type="dxa"/>
            <w:tcBorders>
              <w:top w:val="single" w:sz="4" w:space="0" w:color="8ED973"/>
              <w:left w:val="nil"/>
              <w:bottom w:val="single" w:sz="4" w:space="0" w:color="8ED973"/>
              <w:right w:val="nil"/>
            </w:tcBorders>
            <w:shd w:val="clear" w:color="DAF2D0" w:fill="DAF2D0"/>
            <w:noWrap/>
            <w:vAlign w:val="center"/>
            <w:hideMark/>
          </w:tcPr>
          <w:p w14:paraId="1055C107" w14:textId="77777777" w:rsidR="00A0698B" w:rsidRPr="00BA1F55" w:rsidRDefault="00A0698B" w:rsidP="00826A6E">
            <w:pPr>
              <w:jc w:val="center"/>
              <w:rPr>
                <w:color w:val="000000"/>
                <w:sz w:val="24"/>
                <w:szCs w:val="24"/>
                <w:lang w:eastAsia="vi-VN"/>
              </w:rPr>
            </w:pPr>
            <w:r w:rsidRPr="00BA1F55">
              <w:rPr>
                <w:color w:val="000000"/>
                <w:sz w:val="24"/>
                <w:szCs w:val="24"/>
                <w:lang w:eastAsia="vi-VN"/>
              </w:rPr>
              <w:t>7/20/2000</w:t>
            </w:r>
          </w:p>
        </w:tc>
        <w:tc>
          <w:tcPr>
            <w:tcW w:w="1620" w:type="dxa"/>
            <w:tcBorders>
              <w:top w:val="single" w:sz="4" w:space="0" w:color="8ED973"/>
              <w:left w:val="nil"/>
              <w:bottom w:val="single" w:sz="4" w:space="0" w:color="8ED973"/>
              <w:right w:val="nil"/>
            </w:tcBorders>
            <w:shd w:val="clear" w:color="DAF2D0" w:fill="DAF2D0"/>
            <w:noWrap/>
            <w:vAlign w:val="center"/>
            <w:hideMark/>
          </w:tcPr>
          <w:p w14:paraId="44DAF179"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Nam</w:t>
            </w:r>
          </w:p>
        </w:tc>
        <w:tc>
          <w:tcPr>
            <w:tcW w:w="1621" w:type="dxa"/>
            <w:tcBorders>
              <w:top w:val="single" w:sz="4" w:space="0" w:color="8ED973"/>
              <w:left w:val="nil"/>
              <w:bottom w:val="single" w:sz="4" w:space="0" w:color="8ED973"/>
              <w:right w:val="nil"/>
            </w:tcBorders>
            <w:shd w:val="clear" w:color="DAF2D0" w:fill="DAF2D0"/>
            <w:noWrap/>
            <w:vAlign w:val="center"/>
            <w:hideMark/>
          </w:tcPr>
          <w:p w14:paraId="1E6E972F" w14:textId="77777777" w:rsidR="00A0698B" w:rsidRPr="00BA1F55" w:rsidRDefault="00A0698B" w:rsidP="00826A6E">
            <w:pPr>
              <w:jc w:val="center"/>
              <w:rPr>
                <w:color w:val="000000"/>
                <w:sz w:val="24"/>
                <w:szCs w:val="24"/>
                <w:lang w:eastAsia="vi-VN"/>
              </w:rPr>
            </w:pPr>
            <w:r w:rsidRPr="00BA1F55">
              <w:rPr>
                <w:color w:val="000000"/>
                <w:sz w:val="24"/>
                <w:szCs w:val="24"/>
                <w:lang w:eastAsia="vi-VN"/>
              </w:rPr>
              <w:t>0903456789</w:t>
            </w:r>
          </w:p>
        </w:tc>
        <w:tc>
          <w:tcPr>
            <w:tcW w:w="1620" w:type="dxa"/>
            <w:tcBorders>
              <w:top w:val="single" w:sz="4" w:space="0" w:color="8ED973"/>
              <w:left w:val="nil"/>
              <w:bottom w:val="single" w:sz="4" w:space="0" w:color="8ED973"/>
              <w:right w:val="nil"/>
            </w:tcBorders>
            <w:shd w:val="clear" w:color="DAF2D0" w:fill="DAF2D0"/>
            <w:noWrap/>
            <w:vAlign w:val="center"/>
            <w:hideMark/>
          </w:tcPr>
          <w:p w14:paraId="13AAB2F4" w14:textId="77777777" w:rsidR="00A0698B" w:rsidRPr="00BA1F55" w:rsidRDefault="00A0698B" w:rsidP="00826A6E">
            <w:pPr>
              <w:jc w:val="center"/>
              <w:rPr>
                <w:color w:val="000000"/>
                <w:sz w:val="24"/>
                <w:szCs w:val="24"/>
                <w:lang w:eastAsia="vi-VN"/>
              </w:rPr>
            </w:pPr>
            <w:r w:rsidRPr="00BA1F55">
              <w:rPr>
                <w:color w:val="000000"/>
                <w:sz w:val="24"/>
                <w:szCs w:val="24"/>
                <w:lang w:eastAsia="vi-VN"/>
              </w:rPr>
              <w:t>Hồ Chí Minh</w:t>
            </w:r>
          </w:p>
        </w:tc>
        <w:tc>
          <w:tcPr>
            <w:tcW w:w="1621" w:type="dxa"/>
            <w:tcBorders>
              <w:top w:val="single" w:sz="4" w:space="0" w:color="8ED973"/>
              <w:left w:val="nil"/>
              <w:bottom w:val="single" w:sz="4" w:space="0" w:color="8ED973"/>
              <w:right w:val="single" w:sz="4" w:space="0" w:color="8ED973"/>
            </w:tcBorders>
            <w:shd w:val="clear" w:color="DAF2D0" w:fill="DAF2D0"/>
            <w:noWrap/>
            <w:vAlign w:val="center"/>
            <w:hideMark/>
          </w:tcPr>
          <w:p w14:paraId="169FFC0E" w14:textId="77777777" w:rsidR="00A0698B" w:rsidRPr="00BA1F55" w:rsidRDefault="00A0698B" w:rsidP="00826A6E">
            <w:pPr>
              <w:jc w:val="center"/>
              <w:rPr>
                <w:color w:val="000000"/>
                <w:sz w:val="24"/>
                <w:szCs w:val="24"/>
                <w:lang w:eastAsia="vi-VN"/>
              </w:rPr>
            </w:pPr>
            <w:r w:rsidRPr="00BA1F55">
              <w:rPr>
                <w:color w:val="000000"/>
                <w:sz w:val="24"/>
                <w:szCs w:val="24"/>
                <w:lang w:eastAsia="vi-VN"/>
              </w:rPr>
              <w:t>c.ngo@example.com</w:t>
            </w:r>
          </w:p>
        </w:tc>
      </w:tr>
      <w:tr w:rsidR="00A30DD8" w:rsidRPr="00BA1F55" w14:paraId="3D13F9D3" w14:textId="77777777" w:rsidTr="00206606">
        <w:trPr>
          <w:cantSplit/>
          <w:trHeight w:val="552"/>
          <w:jc w:val="center"/>
        </w:trPr>
        <w:tc>
          <w:tcPr>
            <w:tcW w:w="1619" w:type="dxa"/>
            <w:tcBorders>
              <w:top w:val="single" w:sz="4" w:space="0" w:color="8ED973"/>
              <w:left w:val="single" w:sz="4" w:space="0" w:color="8ED973"/>
              <w:bottom w:val="single" w:sz="4" w:space="0" w:color="8ED973"/>
              <w:right w:val="nil"/>
            </w:tcBorders>
            <w:shd w:val="clear" w:color="auto" w:fill="auto"/>
            <w:noWrap/>
            <w:vAlign w:val="center"/>
            <w:hideMark/>
          </w:tcPr>
          <w:p w14:paraId="09BD9818"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PA0004</w:t>
            </w:r>
          </w:p>
        </w:tc>
        <w:tc>
          <w:tcPr>
            <w:tcW w:w="1619" w:type="dxa"/>
            <w:tcBorders>
              <w:top w:val="single" w:sz="4" w:space="0" w:color="8ED973"/>
              <w:left w:val="nil"/>
              <w:bottom w:val="single" w:sz="4" w:space="0" w:color="8ED973"/>
              <w:right w:val="nil"/>
            </w:tcBorders>
            <w:shd w:val="clear" w:color="auto" w:fill="auto"/>
            <w:noWrap/>
            <w:vAlign w:val="center"/>
            <w:hideMark/>
          </w:tcPr>
          <w:p w14:paraId="498097E6" w14:textId="77777777" w:rsidR="00A0698B" w:rsidRPr="00BA1F55" w:rsidRDefault="00A0698B" w:rsidP="00826A6E">
            <w:pPr>
              <w:jc w:val="center"/>
              <w:rPr>
                <w:color w:val="000000"/>
                <w:sz w:val="24"/>
                <w:szCs w:val="24"/>
                <w:lang w:eastAsia="vi-VN"/>
              </w:rPr>
            </w:pPr>
            <w:r w:rsidRPr="00BA1F55">
              <w:rPr>
                <w:color w:val="000000"/>
                <w:sz w:val="24"/>
                <w:szCs w:val="24"/>
                <w:lang w:eastAsia="vi-VN"/>
              </w:rPr>
              <w:t>Trần Thị D</w:t>
            </w:r>
          </w:p>
        </w:tc>
        <w:tc>
          <w:tcPr>
            <w:tcW w:w="1620" w:type="dxa"/>
            <w:tcBorders>
              <w:top w:val="single" w:sz="4" w:space="0" w:color="8ED973"/>
              <w:left w:val="nil"/>
              <w:bottom w:val="single" w:sz="4" w:space="0" w:color="8ED973"/>
              <w:right w:val="nil"/>
            </w:tcBorders>
            <w:shd w:val="clear" w:color="auto" w:fill="auto"/>
            <w:noWrap/>
            <w:vAlign w:val="center"/>
            <w:hideMark/>
          </w:tcPr>
          <w:p w14:paraId="655041D2" w14:textId="77777777" w:rsidR="00A0698B" w:rsidRPr="00BA1F55" w:rsidRDefault="00A0698B" w:rsidP="00826A6E">
            <w:pPr>
              <w:jc w:val="center"/>
              <w:rPr>
                <w:color w:val="000000"/>
                <w:sz w:val="24"/>
                <w:szCs w:val="24"/>
                <w:lang w:eastAsia="vi-VN"/>
              </w:rPr>
            </w:pPr>
            <w:r w:rsidRPr="00BA1F55">
              <w:rPr>
                <w:color w:val="000000"/>
                <w:sz w:val="24"/>
                <w:szCs w:val="24"/>
                <w:lang w:eastAsia="vi-VN"/>
              </w:rPr>
              <w:t>2/10/1992</w:t>
            </w:r>
          </w:p>
        </w:tc>
        <w:tc>
          <w:tcPr>
            <w:tcW w:w="1620" w:type="dxa"/>
            <w:tcBorders>
              <w:top w:val="single" w:sz="4" w:space="0" w:color="8ED973"/>
              <w:left w:val="nil"/>
              <w:bottom w:val="single" w:sz="4" w:space="0" w:color="8ED973"/>
              <w:right w:val="nil"/>
            </w:tcBorders>
            <w:shd w:val="clear" w:color="auto" w:fill="auto"/>
            <w:noWrap/>
            <w:vAlign w:val="center"/>
            <w:hideMark/>
          </w:tcPr>
          <w:p w14:paraId="52FA0B60"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Nữ</w:t>
            </w:r>
          </w:p>
        </w:tc>
        <w:tc>
          <w:tcPr>
            <w:tcW w:w="1621" w:type="dxa"/>
            <w:tcBorders>
              <w:top w:val="single" w:sz="4" w:space="0" w:color="8ED973"/>
              <w:left w:val="nil"/>
              <w:bottom w:val="single" w:sz="4" w:space="0" w:color="8ED973"/>
              <w:right w:val="nil"/>
            </w:tcBorders>
            <w:shd w:val="clear" w:color="auto" w:fill="auto"/>
            <w:noWrap/>
            <w:vAlign w:val="center"/>
            <w:hideMark/>
          </w:tcPr>
          <w:p w14:paraId="5D9345E7" w14:textId="77777777" w:rsidR="00A0698B" w:rsidRPr="00BA1F55" w:rsidRDefault="00A0698B" w:rsidP="00826A6E">
            <w:pPr>
              <w:jc w:val="center"/>
              <w:rPr>
                <w:color w:val="000000"/>
                <w:sz w:val="24"/>
                <w:szCs w:val="24"/>
                <w:lang w:eastAsia="vi-VN"/>
              </w:rPr>
            </w:pPr>
            <w:r w:rsidRPr="00BA1F55">
              <w:rPr>
                <w:color w:val="000000"/>
                <w:sz w:val="24"/>
                <w:szCs w:val="24"/>
                <w:lang w:eastAsia="vi-VN"/>
              </w:rPr>
              <w:t>0904567890</w:t>
            </w:r>
          </w:p>
        </w:tc>
        <w:tc>
          <w:tcPr>
            <w:tcW w:w="1620" w:type="dxa"/>
            <w:tcBorders>
              <w:top w:val="single" w:sz="4" w:space="0" w:color="8ED973"/>
              <w:left w:val="nil"/>
              <w:bottom w:val="single" w:sz="4" w:space="0" w:color="8ED973"/>
              <w:right w:val="nil"/>
            </w:tcBorders>
            <w:shd w:val="clear" w:color="auto" w:fill="auto"/>
            <w:noWrap/>
            <w:vAlign w:val="center"/>
            <w:hideMark/>
          </w:tcPr>
          <w:p w14:paraId="75ED9B90" w14:textId="77777777" w:rsidR="00A0698B" w:rsidRPr="00BA1F55" w:rsidRDefault="00A0698B" w:rsidP="00826A6E">
            <w:pPr>
              <w:jc w:val="center"/>
              <w:rPr>
                <w:color w:val="000000"/>
                <w:sz w:val="24"/>
                <w:szCs w:val="24"/>
                <w:lang w:eastAsia="vi-VN"/>
              </w:rPr>
            </w:pPr>
            <w:r w:rsidRPr="00BA1F55">
              <w:rPr>
                <w:color w:val="000000"/>
                <w:sz w:val="24"/>
                <w:szCs w:val="24"/>
                <w:lang w:eastAsia="vi-VN"/>
              </w:rPr>
              <w:t>Quảng Ninh</w:t>
            </w:r>
          </w:p>
        </w:tc>
        <w:tc>
          <w:tcPr>
            <w:tcW w:w="1621" w:type="dxa"/>
            <w:tcBorders>
              <w:top w:val="single" w:sz="4" w:space="0" w:color="8ED973"/>
              <w:left w:val="nil"/>
              <w:bottom w:val="single" w:sz="4" w:space="0" w:color="8ED973"/>
              <w:right w:val="single" w:sz="4" w:space="0" w:color="8ED973"/>
            </w:tcBorders>
            <w:shd w:val="clear" w:color="auto" w:fill="auto"/>
            <w:noWrap/>
            <w:vAlign w:val="center"/>
            <w:hideMark/>
          </w:tcPr>
          <w:p w14:paraId="3775CBB0" w14:textId="77777777" w:rsidR="00A0698B" w:rsidRPr="00BA1F55" w:rsidRDefault="00A0698B" w:rsidP="00826A6E">
            <w:pPr>
              <w:jc w:val="center"/>
              <w:rPr>
                <w:color w:val="000000"/>
                <w:sz w:val="24"/>
                <w:szCs w:val="24"/>
                <w:lang w:eastAsia="vi-VN"/>
              </w:rPr>
            </w:pPr>
            <w:r w:rsidRPr="00BA1F55">
              <w:rPr>
                <w:color w:val="000000"/>
                <w:sz w:val="24"/>
                <w:szCs w:val="24"/>
                <w:lang w:eastAsia="vi-VN"/>
              </w:rPr>
              <w:t>d.tran@example.com</w:t>
            </w:r>
          </w:p>
        </w:tc>
      </w:tr>
      <w:tr w:rsidR="001F6A94" w:rsidRPr="00BA1F55" w14:paraId="1CC5B2E6" w14:textId="77777777" w:rsidTr="00206606">
        <w:trPr>
          <w:cantSplit/>
          <w:trHeight w:val="552"/>
          <w:jc w:val="center"/>
        </w:trPr>
        <w:tc>
          <w:tcPr>
            <w:tcW w:w="1619" w:type="dxa"/>
            <w:tcBorders>
              <w:top w:val="single" w:sz="4" w:space="0" w:color="8ED973"/>
              <w:left w:val="single" w:sz="4" w:space="0" w:color="8ED973"/>
              <w:bottom w:val="single" w:sz="4" w:space="0" w:color="8ED973"/>
              <w:right w:val="nil"/>
            </w:tcBorders>
            <w:shd w:val="clear" w:color="DAF2D0" w:fill="DAF2D0"/>
            <w:noWrap/>
            <w:vAlign w:val="center"/>
            <w:hideMark/>
          </w:tcPr>
          <w:p w14:paraId="4263FA28"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PA0005</w:t>
            </w:r>
          </w:p>
        </w:tc>
        <w:tc>
          <w:tcPr>
            <w:tcW w:w="1619" w:type="dxa"/>
            <w:tcBorders>
              <w:top w:val="single" w:sz="4" w:space="0" w:color="8ED973"/>
              <w:left w:val="nil"/>
              <w:bottom w:val="single" w:sz="4" w:space="0" w:color="8ED973"/>
              <w:right w:val="nil"/>
            </w:tcBorders>
            <w:shd w:val="clear" w:color="DAF2D0" w:fill="DAF2D0"/>
            <w:noWrap/>
            <w:vAlign w:val="center"/>
            <w:hideMark/>
          </w:tcPr>
          <w:p w14:paraId="10809698" w14:textId="77777777" w:rsidR="00A0698B" w:rsidRPr="00BA1F55" w:rsidRDefault="00A0698B" w:rsidP="00826A6E">
            <w:pPr>
              <w:jc w:val="center"/>
              <w:rPr>
                <w:color w:val="000000"/>
                <w:sz w:val="24"/>
                <w:szCs w:val="24"/>
                <w:lang w:eastAsia="vi-VN"/>
              </w:rPr>
            </w:pPr>
            <w:r w:rsidRPr="00BA1F55">
              <w:rPr>
                <w:color w:val="000000"/>
                <w:sz w:val="24"/>
                <w:szCs w:val="24"/>
                <w:lang w:eastAsia="vi-VN"/>
              </w:rPr>
              <w:t>Lê Minh E</w:t>
            </w:r>
          </w:p>
        </w:tc>
        <w:tc>
          <w:tcPr>
            <w:tcW w:w="1620" w:type="dxa"/>
            <w:tcBorders>
              <w:top w:val="single" w:sz="4" w:space="0" w:color="8ED973"/>
              <w:left w:val="nil"/>
              <w:bottom w:val="single" w:sz="4" w:space="0" w:color="8ED973"/>
              <w:right w:val="nil"/>
            </w:tcBorders>
            <w:shd w:val="clear" w:color="DAF2D0" w:fill="DAF2D0"/>
            <w:noWrap/>
            <w:vAlign w:val="center"/>
            <w:hideMark/>
          </w:tcPr>
          <w:p w14:paraId="301DF254" w14:textId="77777777" w:rsidR="00A0698B" w:rsidRPr="00BA1F55" w:rsidRDefault="00A0698B" w:rsidP="00826A6E">
            <w:pPr>
              <w:jc w:val="center"/>
              <w:rPr>
                <w:color w:val="000000"/>
                <w:sz w:val="24"/>
                <w:szCs w:val="24"/>
                <w:lang w:eastAsia="vi-VN"/>
              </w:rPr>
            </w:pPr>
            <w:r w:rsidRPr="00BA1F55">
              <w:rPr>
                <w:color w:val="000000"/>
                <w:sz w:val="24"/>
                <w:szCs w:val="24"/>
                <w:lang w:eastAsia="vi-VN"/>
              </w:rPr>
              <w:t>11/11/1980</w:t>
            </w:r>
          </w:p>
        </w:tc>
        <w:tc>
          <w:tcPr>
            <w:tcW w:w="1620" w:type="dxa"/>
            <w:tcBorders>
              <w:top w:val="single" w:sz="4" w:space="0" w:color="8ED973"/>
              <w:left w:val="nil"/>
              <w:bottom w:val="single" w:sz="4" w:space="0" w:color="8ED973"/>
              <w:right w:val="nil"/>
            </w:tcBorders>
            <w:shd w:val="clear" w:color="DAF2D0" w:fill="DAF2D0"/>
            <w:noWrap/>
            <w:vAlign w:val="center"/>
            <w:hideMark/>
          </w:tcPr>
          <w:p w14:paraId="07E64155"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Nam</w:t>
            </w:r>
          </w:p>
        </w:tc>
        <w:tc>
          <w:tcPr>
            <w:tcW w:w="1621" w:type="dxa"/>
            <w:tcBorders>
              <w:top w:val="single" w:sz="4" w:space="0" w:color="8ED973"/>
              <w:left w:val="nil"/>
              <w:bottom w:val="single" w:sz="4" w:space="0" w:color="8ED973"/>
              <w:right w:val="nil"/>
            </w:tcBorders>
            <w:shd w:val="clear" w:color="DAF2D0" w:fill="DAF2D0"/>
            <w:noWrap/>
            <w:vAlign w:val="center"/>
            <w:hideMark/>
          </w:tcPr>
          <w:p w14:paraId="276511ED" w14:textId="77777777" w:rsidR="00A0698B" w:rsidRPr="00BA1F55" w:rsidRDefault="00A0698B" w:rsidP="00826A6E">
            <w:pPr>
              <w:jc w:val="center"/>
              <w:rPr>
                <w:color w:val="000000"/>
                <w:sz w:val="24"/>
                <w:szCs w:val="24"/>
                <w:lang w:eastAsia="vi-VN"/>
              </w:rPr>
            </w:pPr>
            <w:r w:rsidRPr="00BA1F55">
              <w:rPr>
                <w:color w:val="000000"/>
                <w:sz w:val="24"/>
                <w:szCs w:val="24"/>
                <w:lang w:eastAsia="vi-VN"/>
              </w:rPr>
              <w:t>0905678901</w:t>
            </w:r>
          </w:p>
        </w:tc>
        <w:tc>
          <w:tcPr>
            <w:tcW w:w="1620" w:type="dxa"/>
            <w:tcBorders>
              <w:top w:val="single" w:sz="4" w:space="0" w:color="8ED973"/>
              <w:left w:val="nil"/>
              <w:bottom w:val="single" w:sz="4" w:space="0" w:color="8ED973"/>
              <w:right w:val="nil"/>
            </w:tcBorders>
            <w:shd w:val="clear" w:color="DAF2D0" w:fill="DAF2D0"/>
            <w:noWrap/>
            <w:vAlign w:val="center"/>
            <w:hideMark/>
          </w:tcPr>
          <w:p w14:paraId="6B6D85D7" w14:textId="77777777" w:rsidR="00A0698B" w:rsidRPr="00BA1F55" w:rsidRDefault="00A0698B" w:rsidP="00826A6E">
            <w:pPr>
              <w:jc w:val="center"/>
              <w:rPr>
                <w:color w:val="000000"/>
                <w:sz w:val="24"/>
                <w:szCs w:val="24"/>
                <w:lang w:eastAsia="vi-VN"/>
              </w:rPr>
            </w:pPr>
            <w:r w:rsidRPr="00BA1F55">
              <w:rPr>
                <w:color w:val="000000"/>
                <w:sz w:val="24"/>
                <w:szCs w:val="24"/>
                <w:lang w:eastAsia="vi-VN"/>
              </w:rPr>
              <w:t>Bình Dương</w:t>
            </w:r>
          </w:p>
        </w:tc>
        <w:tc>
          <w:tcPr>
            <w:tcW w:w="1621" w:type="dxa"/>
            <w:tcBorders>
              <w:top w:val="single" w:sz="4" w:space="0" w:color="8ED973"/>
              <w:left w:val="nil"/>
              <w:bottom w:val="single" w:sz="4" w:space="0" w:color="8ED973"/>
              <w:right w:val="single" w:sz="4" w:space="0" w:color="8ED973"/>
            </w:tcBorders>
            <w:shd w:val="clear" w:color="DAF2D0" w:fill="DAF2D0"/>
            <w:noWrap/>
            <w:vAlign w:val="center"/>
            <w:hideMark/>
          </w:tcPr>
          <w:p w14:paraId="63B473A7" w14:textId="77777777" w:rsidR="00A0698B" w:rsidRPr="00BA1F55" w:rsidRDefault="00A0698B" w:rsidP="00826A6E">
            <w:pPr>
              <w:jc w:val="center"/>
              <w:rPr>
                <w:color w:val="000000"/>
                <w:sz w:val="24"/>
                <w:szCs w:val="24"/>
                <w:lang w:eastAsia="vi-VN"/>
              </w:rPr>
            </w:pPr>
            <w:r w:rsidRPr="00BA1F55">
              <w:rPr>
                <w:color w:val="000000"/>
                <w:sz w:val="24"/>
                <w:szCs w:val="24"/>
                <w:lang w:eastAsia="vi-VN"/>
              </w:rPr>
              <w:t>e.le@example.com</w:t>
            </w:r>
          </w:p>
        </w:tc>
      </w:tr>
      <w:tr w:rsidR="00A30DD8" w:rsidRPr="00BA1F55" w14:paraId="2E9C0403" w14:textId="77777777" w:rsidTr="00206606">
        <w:trPr>
          <w:cantSplit/>
          <w:trHeight w:val="552"/>
          <w:jc w:val="center"/>
        </w:trPr>
        <w:tc>
          <w:tcPr>
            <w:tcW w:w="1619" w:type="dxa"/>
            <w:tcBorders>
              <w:top w:val="single" w:sz="4" w:space="0" w:color="8ED973"/>
              <w:left w:val="single" w:sz="4" w:space="0" w:color="8ED973"/>
              <w:bottom w:val="single" w:sz="4" w:space="0" w:color="8ED973"/>
              <w:right w:val="nil"/>
            </w:tcBorders>
            <w:shd w:val="clear" w:color="auto" w:fill="auto"/>
            <w:noWrap/>
            <w:vAlign w:val="center"/>
            <w:hideMark/>
          </w:tcPr>
          <w:p w14:paraId="676CE43D"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PA0006</w:t>
            </w:r>
          </w:p>
        </w:tc>
        <w:tc>
          <w:tcPr>
            <w:tcW w:w="1619" w:type="dxa"/>
            <w:tcBorders>
              <w:top w:val="single" w:sz="4" w:space="0" w:color="8ED973"/>
              <w:left w:val="nil"/>
              <w:bottom w:val="single" w:sz="4" w:space="0" w:color="8ED973"/>
              <w:right w:val="nil"/>
            </w:tcBorders>
            <w:shd w:val="clear" w:color="auto" w:fill="auto"/>
            <w:noWrap/>
            <w:vAlign w:val="center"/>
            <w:hideMark/>
          </w:tcPr>
          <w:p w14:paraId="577CEB53" w14:textId="77777777" w:rsidR="00A0698B" w:rsidRPr="00BA1F55" w:rsidRDefault="00A0698B" w:rsidP="00826A6E">
            <w:pPr>
              <w:jc w:val="center"/>
              <w:rPr>
                <w:color w:val="000000"/>
                <w:sz w:val="24"/>
                <w:szCs w:val="24"/>
                <w:lang w:eastAsia="vi-VN"/>
              </w:rPr>
            </w:pPr>
            <w:r w:rsidRPr="00BA1F55">
              <w:rPr>
                <w:color w:val="000000"/>
                <w:sz w:val="24"/>
                <w:szCs w:val="24"/>
                <w:lang w:eastAsia="vi-VN"/>
              </w:rPr>
              <w:t>Vũ Thị F</w:t>
            </w:r>
          </w:p>
        </w:tc>
        <w:tc>
          <w:tcPr>
            <w:tcW w:w="1620" w:type="dxa"/>
            <w:tcBorders>
              <w:top w:val="single" w:sz="4" w:space="0" w:color="8ED973"/>
              <w:left w:val="nil"/>
              <w:bottom w:val="single" w:sz="4" w:space="0" w:color="8ED973"/>
              <w:right w:val="nil"/>
            </w:tcBorders>
            <w:shd w:val="clear" w:color="auto" w:fill="auto"/>
            <w:noWrap/>
            <w:vAlign w:val="center"/>
            <w:hideMark/>
          </w:tcPr>
          <w:p w14:paraId="6E5CAFF5" w14:textId="77777777" w:rsidR="00A0698B" w:rsidRPr="00BA1F55" w:rsidRDefault="00A0698B" w:rsidP="00826A6E">
            <w:pPr>
              <w:jc w:val="center"/>
              <w:rPr>
                <w:color w:val="000000"/>
                <w:sz w:val="24"/>
                <w:szCs w:val="24"/>
                <w:lang w:eastAsia="vi-VN"/>
              </w:rPr>
            </w:pPr>
            <w:r w:rsidRPr="00BA1F55">
              <w:rPr>
                <w:color w:val="000000"/>
                <w:sz w:val="24"/>
                <w:szCs w:val="24"/>
                <w:lang w:eastAsia="vi-VN"/>
              </w:rPr>
              <w:t>3/22/1995</w:t>
            </w:r>
          </w:p>
        </w:tc>
        <w:tc>
          <w:tcPr>
            <w:tcW w:w="1620" w:type="dxa"/>
            <w:tcBorders>
              <w:top w:val="single" w:sz="4" w:space="0" w:color="8ED973"/>
              <w:left w:val="nil"/>
              <w:bottom w:val="single" w:sz="4" w:space="0" w:color="8ED973"/>
              <w:right w:val="nil"/>
            </w:tcBorders>
            <w:shd w:val="clear" w:color="auto" w:fill="auto"/>
            <w:noWrap/>
            <w:vAlign w:val="center"/>
            <w:hideMark/>
          </w:tcPr>
          <w:p w14:paraId="74D73DEA"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Nữ</w:t>
            </w:r>
          </w:p>
        </w:tc>
        <w:tc>
          <w:tcPr>
            <w:tcW w:w="1621" w:type="dxa"/>
            <w:tcBorders>
              <w:top w:val="single" w:sz="4" w:space="0" w:color="8ED973"/>
              <w:left w:val="nil"/>
              <w:bottom w:val="single" w:sz="4" w:space="0" w:color="8ED973"/>
              <w:right w:val="nil"/>
            </w:tcBorders>
            <w:shd w:val="clear" w:color="auto" w:fill="auto"/>
            <w:noWrap/>
            <w:vAlign w:val="center"/>
            <w:hideMark/>
          </w:tcPr>
          <w:p w14:paraId="006F3A37" w14:textId="77777777" w:rsidR="00A0698B" w:rsidRPr="00BA1F55" w:rsidRDefault="00A0698B" w:rsidP="00826A6E">
            <w:pPr>
              <w:jc w:val="center"/>
              <w:rPr>
                <w:color w:val="000000"/>
                <w:sz w:val="24"/>
                <w:szCs w:val="24"/>
                <w:lang w:eastAsia="vi-VN"/>
              </w:rPr>
            </w:pPr>
            <w:r w:rsidRPr="00BA1F55">
              <w:rPr>
                <w:color w:val="000000"/>
                <w:sz w:val="24"/>
                <w:szCs w:val="24"/>
                <w:lang w:eastAsia="vi-VN"/>
              </w:rPr>
              <w:t>0906789012</w:t>
            </w:r>
          </w:p>
        </w:tc>
        <w:tc>
          <w:tcPr>
            <w:tcW w:w="1620" w:type="dxa"/>
            <w:tcBorders>
              <w:top w:val="single" w:sz="4" w:space="0" w:color="8ED973"/>
              <w:left w:val="nil"/>
              <w:bottom w:val="single" w:sz="4" w:space="0" w:color="8ED973"/>
              <w:right w:val="nil"/>
            </w:tcBorders>
            <w:shd w:val="clear" w:color="auto" w:fill="auto"/>
            <w:noWrap/>
            <w:vAlign w:val="center"/>
            <w:hideMark/>
          </w:tcPr>
          <w:p w14:paraId="4618FB5D" w14:textId="77777777" w:rsidR="00A0698B" w:rsidRPr="00BA1F55" w:rsidRDefault="00A0698B" w:rsidP="00826A6E">
            <w:pPr>
              <w:jc w:val="center"/>
              <w:rPr>
                <w:color w:val="000000"/>
                <w:sz w:val="24"/>
                <w:szCs w:val="24"/>
                <w:lang w:eastAsia="vi-VN"/>
              </w:rPr>
            </w:pPr>
            <w:r w:rsidRPr="00BA1F55">
              <w:rPr>
                <w:color w:val="000000"/>
                <w:sz w:val="24"/>
                <w:szCs w:val="24"/>
                <w:lang w:eastAsia="vi-VN"/>
              </w:rPr>
              <w:t>Vũng Tàu</w:t>
            </w:r>
          </w:p>
        </w:tc>
        <w:tc>
          <w:tcPr>
            <w:tcW w:w="1621" w:type="dxa"/>
            <w:tcBorders>
              <w:top w:val="single" w:sz="4" w:space="0" w:color="8ED973"/>
              <w:left w:val="nil"/>
              <w:bottom w:val="single" w:sz="4" w:space="0" w:color="8ED973"/>
              <w:right w:val="single" w:sz="4" w:space="0" w:color="8ED973"/>
            </w:tcBorders>
            <w:shd w:val="clear" w:color="auto" w:fill="auto"/>
            <w:noWrap/>
            <w:vAlign w:val="center"/>
            <w:hideMark/>
          </w:tcPr>
          <w:p w14:paraId="476FFF25" w14:textId="77777777" w:rsidR="00A0698B" w:rsidRPr="00BA1F55" w:rsidRDefault="00A0698B" w:rsidP="00826A6E">
            <w:pPr>
              <w:jc w:val="center"/>
              <w:rPr>
                <w:color w:val="000000"/>
                <w:sz w:val="24"/>
                <w:szCs w:val="24"/>
                <w:lang w:eastAsia="vi-VN"/>
              </w:rPr>
            </w:pPr>
            <w:r w:rsidRPr="00BA1F55">
              <w:rPr>
                <w:color w:val="000000"/>
                <w:sz w:val="24"/>
                <w:szCs w:val="24"/>
                <w:lang w:eastAsia="vi-VN"/>
              </w:rPr>
              <w:t>f.vu@example.com</w:t>
            </w:r>
          </w:p>
        </w:tc>
      </w:tr>
      <w:tr w:rsidR="001F6A94" w:rsidRPr="00BA1F55" w14:paraId="11818F3C" w14:textId="77777777" w:rsidTr="00206606">
        <w:trPr>
          <w:cantSplit/>
          <w:trHeight w:val="552"/>
          <w:jc w:val="center"/>
        </w:trPr>
        <w:tc>
          <w:tcPr>
            <w:tcW w:w="1619" w:type="dxa"/>
            <w:tcBorders>
              <w:top w:val="single" w:sz="4" w:space="0" w:color="8ED973"/>
              <w:left w:val="single" w:sz="4" w:space="0" w:color="8ED973"/>
              <w:bottom w:val="single" w:sz="4" w:space="0" w:color="8ED973"/>
              <w:right w:val="nil"/>
            </w:tcBorders>
            <w:shd w:val="clear" w:color="DAF2D0" w:fill="DAF2D0"/>
            <w:noWrap/>
            <w:vAlign w:val="center"/>
            <w:hideMark/>
          </w:tcPr>
          <w:p w14:paraId="3252AB33"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PA0007</w:t>
            </w:r>
          </w:p>
        </w:tc>
        <w:tc>
          <w:tcPr>
            <w:tcW w:w="1619" w:type="dxa"/>
            <w:tcBorders>
              <w:top w:val="single" w:sz="4" w:space="0" w:color="8ED973"/>
              <w:left w:val="nil"/>
              <w:bottom w:val="single" w:sz="4" w:space="0" w:color="8ED973"/>
              <w:right w:val="nil"/>
            </w:tcBorders>
            <w:shd w:val="clear" w:color="DAF2D0" w:fill="DAF2D0"/>
            <w:noWrap/>
            <w:vAlign w:val="center"/>
            <w:hideMark/>
          </w:tcPr>
          <w:p w14:paraId="287EA1A4" w14:textId="77777777" w:rsidR="00A0698B" w:rsidRPr="00BA1F55" w:rsidRDefault="00A0698B" w:rsidP="00826A6E">
            <w:pPr>
              <w:jc w:val="center"/>
              <w:rPr>
                <w:color w:val="000000"/>
                <w:sz w:val="24"/>
                <w:szCs w:val="24"/>
                <w:lang w:eastAsia="vi-VN"/>
              </w:rPr>
            </w:pPr>
            <w:r w:rsidRPr="00BA1F55">
              <w:rPr>
                <w:color w:val="000000"/>
                <w:sz w:val="24"/>
                <w:szCs w:val="24"/>
                <w:lang w:eastAsia="vi-VN"/>
              </w:rPr>
              <w:t>Đỗ Văn G</w:t>
            </w:r>
          </w:p>
        </w:tc>
        <w:tc>
          <w:tcPr>
            <w:tcW w:w="1620" w:type="dxa"/>
            <w:tcBorders>
              <w:top w:val="single" w:sz="4" w:space="0" w:color="8ED973"/>
              <w:left w:val="nil"/>
              <w:bottom w:val="single" w:sz="4" w:space="0" w:color="8ED973"/>
              <w:right w:val="nil"/>
            </w:tcBorders>
            <w:shd w:val="clear" w:color="DAF2D0" w:fill="DAF2D0"/>
            <w:noWrap/>
            <w:vAlign w:val="center"/>
            <w:hideMark/>
          </w:tcPr>
          <w:p w14:paraId="1D0BC973" w14:textId="77777777" w:rsidR="00A0698B" w:rsidRPr="00BA1F55" w:rsidRDefault="00A0698B" w:rsidP="00826A6E">
            <w:pPr>
              <w:jc w:val="center"/>
              <w:rPr>
                <w:color w:val="000000"/>
                <w:sz w:val="24"/>
                <w:szCs w:val="24"/>
                <w:lang w:eastAsia="vi-VN"/>
              </w:rPr>
            </w:pPr>
            <w:r w:rsidRPr="00BA1F55">
              <w:rPr>
                <w:color w:val="000000"/>
                <w:sz w:val="24"/>
                <w:szCs w:val="24"/>
                <w:lang w:eastAsia="vi-VN"/>
              </w:rPr>
              <w:t>8/18/1998</w:t>
            </w:r>
          </w:p>
        </w:tc>
        <w:tc>
          <w:tcPr>
            <w:tcW w:w="1620" w:type="dxa"/>
            <w:tcBorders>
              <w:top w:val="single" w:sz="4" w:space="0" w:color="8ED973"/>
              <w:left w:val="nil"/>
              <w:bottom w:val="single" w:sz="4" w:space="0" w:color="8ED973"/>
              <w:right w:val="nil"/>
            </w:tcBorders>
            <w:shd w:val="clear" w:color="DAF2D0" w:fill="DAF2D0"/>
            <w:noWrap/>
            <w:vAlign w:val="center"/>
            <w:hideMark/>
          </w:tcPr>
          <w:p w14:paraId="683C1572"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Nam</w:t>
            </w:r>
          </w:p>
        </w:tc>
        <w:tc>
          <w:tcPr>
            <w:tcW w:w="1621" w:type="dxa"/>
            <w:tcBorders>
              <w:top w:val="single" w:sz="4" w:space="0" w:color="8ED973"/>
              <w:left w:val="nil"/>
              <w:bottom w:val="single" w:sz="4" w:space="0" w:color="8ED973"/>
              <w:right w:val="nil"/>
            </w:tcBorders>
            <w:shd w:val="clear" w:color="DAF2D0" w:fill="DAF2D0"/>
            <w:noWrap/>
            <w:vAlign w:val="center"/>
            <w:hideMark/>
          </w:tcPr>
          <w:p w14:paraId="640F99FE" w14:textId="77777777" w:rsidR="00A0698B" w:rsidRPr="00BA1F55" w:rsidRDefault="00A0698B" w:rsidP="00826A6E">
            <w:pPr>
              <w:jc w:val="center"/>
              <w:rPr>
                <w:color w:val="000000"/>
                <w:sz w:val="24"/>
                <w:szCs w:val="24"/>
                <w:lang w:eastAsia="vi-VN"/>
              </w:rPr>
            </w:pPr>
            <w:r w:rsidRPr="00BA1F55">
              <w:rPr>
                <w:color w:val="000000"/>
                <w:sz w:val="24"/>
                <w:szCs w:val="24"/>
                <w:lang w:eastAsia="vi-VN"/>
              </w:rPr>
              <w:t>0907890123</w:t>
            </w:r>
          </w:p>
        </w:tc>
        <w:tc>
          <w:tcPr>
            <w:tcW w:w="1620" w:type="dxa"/>
            <w:tcBorders>
              <w:top w:val="single" w:sz="4" w:space="0" w:color="8ED973"/>
              <w:left w:val="nil"/>
              <w:bottom w:val="single" w:sz="4" w:space="0" w:color="8ED973"/>
              <w:right w:val="nil"/>
            </w:tcBorders>
            <w:shd w:val="clear" w:color="DAF2D0" w:fill="DAF2D0"/>
            <w:noWrap/>
            <w:vAlign w:val="center"/>
            <w:hideMark/>
          </w:tcPr>
          <w:p w14:paraId="45938E79" w14:textId="77777777" w:rsidR="00A0698B" w:rsidRPr="00BA1F55" w:rsidRDefault="00A0698B" w:rsidP="00826A6E">
            <w:pPr>
              <w:jc w:val="center"/>
              <w:rPr>
                <w:color w:val="000000"/>
                <w:sz w:val="24"/>
                <w:szCs w:val="24"/>
                <w:lang w:eastAsia="vi-VN"/>
              </w:rPr>
            </w:pPr>
            <w:r w:rsidRPr="00BA1F55">
              <w:rPr>
                <w:color w:val="000000"/>
                <w:sz w:val="24"/>
                <w:szCs w:val="24"/>
                <w:lang w:eastAsia="vi-VN"/>
              </w:rPr>
              <w:t>Cần Thơ</w:t>
            </w:r>
          </w:p>
        </w:tc>
        <w:tc>
          <w:tcPr>
            <w:tcW w:w="1621" w:type="dxa"/>
            <w:tcBorders>
              <w:top w:val="single" w:sz="4" w:space="0" w:color="8ED973"/>
              <w:left w:val="nil"/>
              <w:bottom w:val="single" w:sz="4" w:space="0" w:color="8ED973"/>
              <w:right w:val="single" w:sz="4" w:space="0" w:color="8ED973"/>
            </w:tcBorders>
            <w:shd w:val="clear" w:color="DAF2D0" w:fill="DAF2D0"/>
            <w:noWrap/>
            <w:vAlign w:val="center"/>
            <w:hideMark/>
          </w:tcPr>
          <w:p w14:paraId="48CD92B2" w14:textId="77777777" w:rsidR="00A0698B" w:rsidRPr="00BA1F55" w:rsidRDefault="00A0698B" w:rsidP="00826A6E">
            <w:pPr>
              <w:jc w:val="center"/>
              <w:rPr>
                <w:color w:val="000000"/>
                <w:sz w:val="24"/>
                <w:szCs w:val="24"/>
                <w:lang w:eastAsia="vi-VN"/>
              </w:rPr>
            </w:pPr>
            <w:r w:rsidRPr="00BA1F55">
              <w:rPr>
                <w:color w:val="000000"/>
                <w:sz w:val="24"/>
                <w:szCs w:val="24"/>
                <w:lang w:eastAsia="vi-VN"/>
              </w:rPr>
              <w:t>g.do@example.com</w:t>
            </w:r>
          </w:p>
        </w:tc>
      </w:tr>
      <w:tr w:rsidR="00A30DD8" w:rsidRPr="00BA1F55" w14:paraId="00213AFF" w14:textId="77777777" w:rsidTr="00206606">
        <w:trPr>
          <w:cantSplit/>
          <w:trHeight w:val="552"/>
          <w:jc w:val="center"/>
        </w:trPr>
        <w:tc>
          <w:tcPr>
            <w:tcW w:w="1619" w:type="dxa"/>
            <w:tcBorders>
              <w:top w:val="single" w:sz="4" w:space="0" w:color="8ED973"/>
              <w:left w:val="single" w:sz="4" w:space="0" w:color="8ED973"/>
              <w:bottom w:val="single" w:sz="4" w:space="0" w:color="8ED973"/>
              <w:right w:val="nil"/>
            </w:tcBorders>
            <w:shd w:val="clear" w:color="auto" w:fill="auto"/>
            <w:noWrap/>
            <w:vAlign w:val="center"/>
            <w:hideMark/>
          </w:tcPr>
          <w:p w14:paraId="326098BC"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PA0008</w:t>
            </w:r>
          </w:p>
        </w:tc>
        <w:tc>
          <w:tcPr>
            <w:tcW w:w="1619" w:type="dxa"/>
            <w:tcBorders>
              <w:top w:val="single" w:sz="4" w:space="0" w:color="8ED973"/>
              <w:left w:val="nil"/>
              <w:bottom w:val="single" w:sz="4" w:space="0" w:color="8ED973"/>
              <w:right w:val="nil"/>
            </w:tcBorders>
            <w:shd w:val="clear" w:color="auto" w:fill="auto"/>
            <w:noWrap/>
            <w:vAlign w:val="center"/>
            <w:hideMark/>
          </w:tcPr>
          <w:p w14:paraId="3ED03705" w14:textId="77777777" w:rsidR="00A0698B" w:rsidRPr="00BA1F55" w:rsidRDefault="00A0698B" w:rsidP="00826A6E">
            <w:pPr>
              <w:jc w:val="center"/>
              <w:rPr>
                <w:color w:val="000000"/>
                <w:sz w:val="24"/>
                <w:szCs w:val="24"/>
                <w:lang w:eastAsia="vi-VN"/>
              </w:rPr>
            </w:pPr>
            <w:r w:rsidRPr="00BA1F55">
              <w:rPr>
                <w:color w:val="000000"/>
                <w:sz w:val="24"/>
                <w:szCs w:val="24"/>
                <w:lang w:eastAsia="vi-VN"/>
              </w:rPr>
              <w:t>Hoàng Thị H</w:t>
            </w:r>
          </w:p>
        </w:tc>
        <w:tc>
          <w:tcPr>
            <w:tcW w:w="1620" w:type="dxa"/>
            <w:tcBorders>
              <w:top w:val="single" w:sz="4" w:space="0" w:color="8ED973"/>
              <w:left w:val="nil"/>
              <w:bottom w:val="single" w:sz="4" w:space="0" w:color="8ED973"/>
              <w:right w:val="nil"/>
            </w:tcBorders>
            <w:shd w:val="clear" w:color="auto" w:fill="auto"/>
            <w:noWrap/>
            <w:vAlign w:val="center"/>
            <w:hideMark/>
          </w:tcPr>
          <w:p w14:paraId="54DB82AC" w14:textId="77777777" w:rsidR="00A0698B" w:rsidRPr="00BA1F55" w:rsidRDefault="00A0698B" w:rsidP="00826A6E">
            <w:pPr>
              <w:jc w:val="center"/>
              <w:rPr>
                <w:color w:val="000000"/>
                <w:sz w:val="24"/>
                <w:szCs w:val="24"/>
                <w:lang w:eastAsia="vi-VN"/>
              </w:rPr>
            </w:pPr>
            <w:r w:rsidRPr="00BA1F55">
              <w:rPr>
                <w:color w:val="000000"/>
                <w:sz w:val="24"/>
                <w:szCs w:val="24"/>
                <w:lang w:eastAsia="vi-VN"/>
              </w:rPr>
              <w:t>4/5/1983</w:t>
            </w:r>
          </w:p>
        </w:tc>
        <w:tc>
          <w:tcPr>
            <w:tcW w:w="1620" w:type="dxa"/>
            <w:tcBorders>
              <w:top w:val="single" w:sz="4" w:space="0" w:color="8ED973"/>
              <w:left w:val="nil"/>
              <w:bottom w:val="single" w:sz="4" w:space="0" w:color="8ED973"/>
              <w:right w:val="nil"/>
            </w:tcBorders>
            <w:shd w:val="clear" w:color="auto" w:fill="auto"/>
            <w:noWrap/>
            <w:vAlign w:val="center"/>
            <w:hideMark/>
          </w:tcPr>
          <w:p w14:paraId="0430E1BF"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Nữ</w:t>
            </w:r>
          </w:p>
        </w:tc>
        <w:tc>
          <w:tcPr>
            <w:tcW w:w="1621" w:type="dxa"/>
            <w:tcBorders>
              <w:top w:val="single" w:sz="4" w:space="0" w:color="8ED973"/>
              <w:left w:val="nil"/>
              <w:bottom w:val="single" w:sz="4" w:space="0" w:color="8ED973"/>
              <w:right w:val="nil"/>
            </w:tcBorders>
            <w:shd w:val="clear" w:color="auto" w:fill="auto"/>
            <w:noWrap/>
            <w:vAlign w:val="center"/>
            <w:hideMark/>
          </w:tcPr>
          <w:p w14:paraId="62510705" w14:textId="77777777" w:rsidR="00A0698B" w:rsidRPr="00BA1F55" w:rsidRDefault="00A0698B" w:rsidP="00826A6E">
            <w:pPr>
              <w:jc w:val="center"/>
              <w:rPr>
                <w:color w:val="000000"/>
                <w:sz w:val="24"/>
                <w:szCs w:val="24"/>
                <w:lang w:eastAsia="vi-VN"/>
              </w:rPr>
            </w:pPr>
            <w:r w:rsidRPr="00BA1F55">
              <w:rPr>
                <w:color w:val="000000"/>
                <w:sz w:val="24"/>
                <w:szCs w:val="24"/>
                <w:lang w:eastAsia="vi-VN"/>
              </w:rPr>
              <w:t>0908901234</w:t>
            </w:r>
          </w:p>
        </w:tc>
        <w:tc>
          <w:tcPr>
            <w:tcW w:w="1620" w:type="dxa"/>
            <w:tcBorders>
              <w:top w:val="single" w:sz="4" w:space="0" w:color="8ED973"/>
              <w:left w:val="nil"/>
              <w:bottom w:val="single" w:sz="4" w:space="0" w:color="8ED973"/>
              <w:right w:val="nil"/>
            </w:tcBorders>
            <w:shd w:val="clear" w:color="auto" w:fill="auto"/>
            <w:noWrap/>
            <w:vAlign w:val="center"/>
            <w:hideMark/>
          </w:tcPr>
          <w:p w14:paraId="59873237" w14:textId="77777777" w:rsidR="00A0698B" w:rsidRPr="00BA1F55" w:rsidRDefault="00A0698B" w:rsidP="00826A6E">
            <w:pPr>
              <w:jc w:val="center"/>
              <w:rPr>
                <w:color w:val="000000"/>
                <w:sz w:val="24"/>
                <w:szCs w:val="24"/>
                <w:lang w:eastAsia="vi-VN"/>
              </w:rPr>
            </w:pPr>
            <w:r w:rsidRPr="00BA1F55">
              <w:rPr>
                <w:color w:val="000000"/>
                <w:sz w:val="24"/>
                <w:szCs w:val="24"/>
                <w:lang w:eastAsia="vi-VN"/>
              </w:rPr>
              <w:t>Hải Phòng</w:t>
            </w:r>
          </w:p>
        </w:tc>
        <w:tc>
          <w:tcPr>
            <w:tcW w:w="1621" w:type="dxa"/>
            <w:tcBorders>
              <w:top w:val="single" w:sz="4" w:space="0" w:color="8ED973"/>
              <w:left w:val="nil"/>
              <w:bottom w:val="single" w:sz="4" w:space="0" w:color="8ED973"/>
              <w:right w:val="single" w:sz="4" w:space="0" w:color="8ED973"/>
            </w:tcBorders>
            <w:shd w:val="clear" w:color="auto" w:fill="auto"/>
            <w:noWrap/>
            <w:vAlign w:val="center"/>
            <w:hideMark/>
          </w:tcPr>
          <w:p w14:paraId="329E5B4C" w14:textId="77777777" w:rsidR="00A0698B" w:rsidRPr="00BA1F55" w:rsidRDefault="00A0698B" w:rsidP="00826A6E">
            <w:pPr>
              <w:jc w:val="center"/>
              <w:rPr>
                <w:color w:val="000000"/>
                <w:sz w:val="24"/>
                <w:szCs w:val="24"/>
                <w:lang w:eastAsia="vi-VN"/>
              </w:rPr>
            </w:pPr>
            <w:r w:rsidRPr="00BA1F55">
              <w:rPr>
                <w:color w:val="000000"/>
                <w:sz w:val="24"/>
                <w:szCs w:val="24"/>
                <w:lang w:eastAsia="vi-VN"/>
              </w:rPr>
              <w:t>h.hoang@example.com</w:t>
            </w:r>
          </w:p>
        </w:tc>
      </w:tr>
      <w:tr w:rsidR="001F6A94" w:rsidRPr="00BA1F55" w14:paraId="2C2B8D02" w14:textId="77777777" w:rsidTr="00206606">
        <w:trPr>
          <w:cantSplit/>
          <w:trHeight w:val="552"/>
          <w:jc w:val="center"/>
        </w:trPr>
        <w:tc>
          <w:tcPr>
            <w:tcW w:w="1619" w:type="dxa"/>
            <w:tcBorders>
              <w:top w:val="single" w:sz="4" w:space="0" w:color="8ED973"/>
              <w:left w:val="single" w:sz="4" w:space="0" w:color="8ED973"/>
              <w:bottom w:val="single" w:sz="4" w:space="0" w:color="8ED973"/>
              <w:right w:val="nil"/>
            </w:tcBorders>
            <w:shd w:val="clear" w:color="DAF2D0" w:fill="DAF2D0"/>
            <w:noWrap/>
            <w:vAlign w:val="center"/>
            <w:hideMark/>
          </w:tcPr>
          <w:p w14:paraId="15E0E796"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PA0009</w:t>
            </w:r>
          </w:p>
        </w:tc>
        <w:tc>
          <w:tcPr>
            <w:tcW w:w="1619" w:type="dxa"/>
            <w:tcBorders>
              <w:top w:val="single" w:sz="4" w:space="0" w:color="8ED973"/>
              <w:left w:val="nil"/>
              <w:bottom w:val="single" w:sz="4" w:space="0" w:color="8ED973"/>
              <w:right w:val="nil"/>
            </w:tcBorders>
            <w:shd w:val="clear" w:color="DAF2D0" w:fill="DAF2D0"/>
            <w:noWrap/>
            <w:vAlign w:val="center"/>
            <w:hideMark/>
          </w:tcPr>
          <w:p w14:paraId="702119A4"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Nguyễn Thị I</w:t>
            </w:r>
          </w:p>
        </w:tc>
        <w:tc>
          <w:tcPr>
            <w:tcW w:w="1620" w:type="dxa"/>
            <w:tcBorders>
              <w:top w:val="single" w:sz="4" w:space="0" w:color="8ED973"/>
              <w:left w:val="nil"/>
              <w:bottom w:val="single" w:sz="4" w:space="0" w:color="8ED973"/>
              <w:right w:val="nil"/>
            </w:tcBorders>
            <w:shd w:val="clear" w:color="DAF2D0" w:fill="DAF2D0"/>
            <w:noWrap/>
            <w:vAlign w:val="center"/>
            <w:hideMark/>
          </w:tcPr>
          <w:p w14:paraId="40E1A0F8" w14:textId="77777777" w:rsidR="00A0698B" w:rsidRPr="00BA1F55" w:rsidRDefault="00A0698B" w:rsidP="00826A6E">
            <w:pPr>
              <w:jc w:val="center"/>
              <w:rPr>
                <w:color w:val="000000"/>
                <w:sz w:val="24"/>
                <w:szCs w:val="24"/>
                <w:lang w:eastAsia="vi-VN"/>
              </w:rPr>
            </w:pPr>
            <w:r w:rsidRPr="00BA1F55">
              <w:rPr>
                <w:color w:val="000000"/>
                <w:sz w:val="24"/>
                <w:szCs w:val="24"/>
                <w:lang w:eastAsia="vi-VN"/>
              </w:rPr>
              <w:t>1/25/1997</w:t>
            </w:r>
          </w:p>
        </w:tc>
        <w:tc>
          <w:tcPr>
            <w:tcW w:w="1620" w:type="dxa"/>
            <w:tcBorders>
              <w:top w:val="single" w:sz="4" w:space="0" w:color="8ED973"/>
              <w:left w:val="nil"/>
              <w:bottom w:val="single" w:sz="4" w:space="0" w:color="8ED973"/>
              <w:right w:val="nil"/>
            </w:tcBorders>
            <w:shd w:val="clear" w:color="DAF2D0" w:fill="DAF2D0"/>
            <w:noWrap/>
            <w:vAlign w:val="center"/>
            <w:hideMark/>
          </w:tcPr>
          <w:p w14:paraId="2AE927D5"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Nữ</w:t>
            </w:r>
          </w:p>
        </w:tc>
        <w:tc>
          <w:tcPr>
            <w:tcW w:w="1621" w:type="dxa"/>
            <w:tcBorders>
              <w:top w:val="single" w:sz="4" w:space="0" w:color="8ED973"/>
              <w:left w:val="nil"/>
              <w:bottom w:val="single" w:sz="4" w:space="0" w:color="8ED973"/>
              <w:right w:val="nil"/>
            </w:tcBorders>
            <w:shd w:val="clear" w:color="DAF2D0" w:fill="DAF2D0"/>
            <w:noWrap/>
            <w:vAlign w:val="center"/>
            <w:hideMark/>
          </w:tcPr>
          <w:p w14:paraId="4DA9D2C5" w14:textId="77777777" w:rsidR="00A0698B" w:rsidRPr="00BA1F55" w:rsidRDefault="00A0698B" w:rsidP="00826A6E">
            <w:pPr>
              <w:jc w:val="center"/>
              <w:rPr>
                <w:color w:val="000000"/>
                <w:sz w:val="24"/>
                <w:szCs w:val="24"/>
                <w:lang w:eastAsia="vi-VN"/>
              </w:rPr>
            </w:pPr>
            <w:r w:rsidRPr="00BA1F55">
              <w:rPr>
                <w:color w:val="000000"/>
                <w:sz w:val="24"/>
                <w:szCs w:val="24"/>
                <w:lang w:eastAsia="vi-VN"/>
              </w:rPr>
              <w:t>0909012345</w:t>
            </w:r>
          </w:p>
        </w:tc>
        <w:tc>
          <w:tcPr>
            <w:tcW w:w="1620" w:type="dxa"/>
            <w:tcBorders>
              <w:top w:val="single" w:sz="4" w:space="0" w:color="8ED973"/>
              <w:left w:val="nil"/>
              <w:bottom w:val="single" w:sz="4" w:space="0" w:color="8ED973"/>
              <w:right w:val="nil"/>
            </w:tcBorders>
            <w:shd w:val="clear" w:color="DAF2D0" w:fill="DAF2D0"/>
            <w:noWrap/>
            <w:vAlign w:val="center"/>
            <w:hideMark/>
          </w:tcPr>
          <w:p w14:paraId="0707B8D8" w14:textId="77777777" w:rsidR="00A0698B" w:rsidRPr="00BA1F55" w:rsidRDefault="00A0698B" w:rsidP="00826A6E">
            <w:pPr>
              <w:jc w:val="center"/>
              <w:rPr>
                <w:color w:val="000000"/>
                <w:sz w:val="24"/>
                <w:szCs w:val="24"/>
                <w:lang w:eastAsia="vi-VN"/>
              </w:rPr>
            </w:pPr>
            <w:r w:rsidRPr="00BA1F55">
              <w:rPr>
                <w:color w:val="000000"/>
                <w:sz w:val="24"/>
                <w:szCs w:val="24"/>
                <w:lang w:eastAsia="vi-VN"/>
              </w:rPr>
              <w:t>Gia Lai</w:t>
            </w:r>
          </w:p>
        </w:tc>
        <w:tc>
          <w:tcPr>
            <w:tcW w:w="1621" w:type="dxa"/>
            <w:tcBorders>
              <w:top w:val="single" w:sz="4" w:space="0" w:color="8ED973"/>
              <w:left w:val="nil"/>
              <w:bottom w:val="single" w:sz="4" w:space="0" w:color="8ED973"/>
              <w:right w:val="single" w:sz="4" w:space="0" w:color="8ED973"/>
            </w:tcBorders>
            <w:shd w:val="clear" w:color="DAF2D0" w:fill="DAF2D0"/>
            <w:noWrap/>
            <w:vAlign w:val="center"/>
            <w:hideMark/>
          </w:tcPr>
          <w:p w14:paraId="4E4AF1D0" w14:textId="77777777" w:rsidR="00A0698B" w:rsidRPr="00BA1F55" w:rsidRDefault="00A0698B" w:rsidP="00826A6E">
            <w:pPr>
              <w:jc w:val="center"/>
              <w:rPr>
                <w:color w:val="000000"/>
                <w:sz w:val="24"/>
                <w:szCs w:val="24"/>
                <w:lang w:eastAsia="vi-VN"/>
              </w:rPr>
            </w:pPr>
            <w:r w:rsidRPr="00BA1F55">
              <w:rPr>
                <w:color w:val="000000"/>
                <w:sz w:val="24"/>
                <w:szCs w:val="24"/>
                <w:lang w:eastAsia="vi-VN"/>
              </w:rPr>
              <w:t>i.nguyen@example.com</w:t>
            </w:r>
          </w:p>
        </w:tc>
      </w:tr>
      <w:tr w:rsidR="00A30DD8" w:rsidRPr="00BA1F55" w14:paraId="0119960F" w14:textId="77777777" w:rsidTr="00206606">
        <w:trPr>
          <w:cantSplit/>
          <w:trHeight w:val="552"/>
          <w:jc w:val="center"/>
        </w:trPr>
        <w:tc>
          <w:tcPr>
            <w:tcW w:w="1619" w:type="dxa"/>
            <w:tcBorders>
              <w:top w:val="single" w:sz="4" w:space="0" w:color="8ED973"/>
              <w:left w:val="single" w:sz="4" w:space="0" w:color="8ED973"/>
              <w:bottom w:val="single" w:sz="4" w:space="0" w:color="8ED973"/>
              <w:right w:val="nil"/>
            </w:tcBorders>
            <w:shd w:val="clear" w:color="auto" w:fill="auto"/>
            <w:noWrap/>
            <w:vAlign w:val="center"/>
            <w:hideMark/>
          </w:tcPr>
          <w:p w14:paraId="1DCD5467"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PA0010</w:t>
            </w:r>
          </w:p>
        </w:tc>
        <w:tc>
          <w:tcPr>
            <w:tcW w:w="1619" w:type="dxa"/>
            <w:tcBorders>
              <w:top w:val="single" w:sz="4" w:space="0" w:color="8ED973"/>
              <w:left w:val="nil"/>
              <w:bottom w:val="single" w:sz="4" w:space="0" w:color="8ED973"/>
              <w:right w:val="nil"/>
            </w:tcBorders>
            <w:shd w:val="clear" w:color="auto" w:fill="auto"/>
            <w:noWrap/>
            <w:vAlign w:val="center"/>
            <w:hideMark/>
          </w:tcPr>
          <w:p w14:paraId="692BC29D"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Phạm Văn J</w:t>
            </w:r>
          </w:p>
        </w:tc>
        <w:tc>
          <w:tcPr>
            <w:tcW w:w="1620" w:type="dxa"/>
            <w:tcBorders>
              <w:top w:val="single" w:sz="4" w:space="0" w:color="8ED973"/>
              <w:left w:val="nil"/>
              <w:bottom w:val="single" w:sz="4" w:space="0" w:color="8ED973"/>
              <w:right w:val="nil"/>
            </w:tcBorders>
            <w:shd w:val="clear" w:color="auto" w:fill="auto"/>
            <w:noWrap/>
            <w:vAlign w:val="center"/>
            <w:hideMark/>
          </w:tcPr>
          <w:p w14:paraId="4ED60103" w14:textId="77777777" w:rsidR="00A0698B" w:rsidRPr="00BA1F55" w:rsidRDefault="00A0698B" w:rsidP="00826A6E">
            <w:pPr>
              <w:jc w:val="center"/>
              <w:rPr>
                <w:color w:val="000000"/>
                <w:sz w:val="24"/>
                <w:szCs w:val="24"/>
                <w:lang w:eastAsia="vi-VN"/>
              </w:rPr>
            </w:pPr>
            <w:r w:rsidRPr="00BA1F55">
              <w:rPr>
                <w:color w:val="000000"/>
                <w:sz w:val="24"/>
                <w:szCs w:val="24"/>
                <w:lang w:eastAsia="vi-VN"/>
              </w:rPr>
              <w:t>9/9/1989</w:t>
            </w:r>
          </w:p>
        </w:tc>
        <w:tc>
          <w:tcPr>
            <w:tcW w:w="1620" w:type="dxa"/>
            <w:tcBorders>
              <w:top w:val="single" w:sz="4" w:space="0" w:color="8ED973"/>
              <w:left w:val="nil"/>
              <w:bottom w:val="single" w:sz="4" w:space="0" w:color="8ED973"/>
              <w:right w:val="nil"/>
            </w:tcBorders>
            <w:shd w:val="clear" w:color="auto" w:fill="auto"/>
            <w:noWrap/>
            <w:vAlign w:val="center"/>
            <w:hideMark/>
          </w:tcPr>
          <w:p w14:paraId="02F1B339"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Nam</w:t>
            </w:r>
          </w:p>
        </w:tc>
        <w:tc>
          <w:tcPr>
            <w:tcW w:w="1621" w:type="dxa"/>
            <w:tcBorders>
              <w:top w:val="single" w:sz="4" w:space="0" w:color="8ED973"/>
              <w:left w:val="nil"/>
              <w:bottom w:val="single" w:sz="4" w:space="0" w:color="8ED973"/>
              <w:right w:val="nil"/>
            </w:tcBorders>
            <w:shd w:val="clear" w:color="auto" w:fill="auto"/>
            <w:noWrap/>
            <w:vAlign w:val="center"/>
            <w:hideMark/>
          </w:tcPr>
          <w:p w14:paraId="0D75511A" w14:textId="77777777" w:rsidR="00A0698B" w:rsidRPr="00BA1F55" w:rsidRDefault="00A0698B" w:rsidP="00826A6E">
            <w:pPr>
              <w:jc w:val="center"/>
              <w:rPr>
                <w:color w:val="000000"/>
                <w:sz w:val="24"/>
                <w:szCs w:val="24"/>
                <w:lang w:eastAsia="vi-VN"/>
              </w:rPr>
            </w:pPr>
            <w:r w:rsidRPr="00BA1F55">
              <w:rPr>
                <w:color w:val="000000"/>
                <w:sz w:val="24"/>
                <w:szCs w:val="24"/>
                <w:lang w:eastAsia="vi-VN"/>
              </w:rPr>
              <w:t>0910123456</w:t>
            </w:r>
          </w:p>
        </w:tc>
        <w:tc>
          <w:tcPr>
            <w:tcW w:w="1620" w:type="dxa"/>
            <w:tcBorders>
              <w:top w:val="single" w:sz="4" w:space="0" w:color="8ED973"/>
              <w:left w:val="nil"/>
              <w:bottom w:val="single" w:sz="4" w:space="0" w:color="8ED973"/>
              <w:right w:val="nil"/>
            </w:tcBorders>
            <w:shd w:val="clear" w:color="auto" w:fill="auto"/>
            <w:noWrap/>
            <w:vAlign w:val="center"/>
            <w:hideMark/>
          </w:tcPr>
          <w:p w14:paraId="68B4F92F"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Nghệ An</w:t>
            </w:r>
          </w:p>
        </w:tc>
        <w:tc>
          <w:tcPr>
            <w:tcW w:w="1621" w:type="dxa"/>
            <w:tcBorders>
              <w:top w:val="single" w:sz="4" w:space="0" w:color="8ED973"/>
              <w:left w:val="nil"/>
              <w:bottom w:val="single" w:sz="4" w:space="0" w:color="8ED973"/>
              <w:right w:val="single" w:sz="4" w:space="0" w:color="8ED973"/>
            </w:tcBorders>
            <w:shd w:val="clear" w:color="auto" w:fill="auto"/>
            <w:noWrap/>
            <w:vAlign w:val="center"/>
            <w:hideMark/>
          </w:tcPr>
          <w:p w14:paraId="01C86D66" w14:textId="77777777" w:rsidR="00A0698B" w:rsidRPr="00BA1F55" w:rsidRDefault="00A0698B" w:rsidP="00826A6E">
            <w:pPr>
              <w:jc w:val="center"/>
              <w:rPr>
                <w:color w:val="000000"/>
                <w:sz w:val="24"/>
                <w:szCs w:val="24"/>
                <w:lang w:eastAsia="vi-VN"/>
              </w:rPr>
            </w:pPr>
            <w:r w:rsidRPr="00BA1F55">
              <w:rPr>
                <w:color w:val="000000"/>
                <w:sz w:val="24"/>
                <w:szCs w:val="24"/>
                <w:lang w:eastAsia="vi-VN"/>
              </w:rPr>
              <w:t>j.pham@example.com</w:t>
            </w:r>
          </w:p>
        </w:tc>
      </w:tr>
    </w:tbl>
    <w:p w14:paraId="4D9E732D" w14:textId="77777777" w:rsidR="00A0698B" w:rsidRPr="00BA1F55" w:rsidRDefault="00A0698B" w:rsidP="00E00704">
      <w:pPr>
        <w:tabs>
          <w:tab w:val="left" w:pos="2112"/>
        </w:tabs>
        <w:jc w:val="center"/>
        <w:rPr>
          <w:b/>
          <w:sz w:val="26"/>
        </w:rPr>
      </w:pPr>
    </w:p>
    <w:p w14:paraId="52B558E3" w14:textId="77777777" w:rsidR="00587496" w:rsidRPr="00BA1F55" w:rsidRDefault="00587496" w:rsidP="00587496"/>
    <w:p w14:paraId="121FD781" w14:textId="77777777" w:rsidR="00952A5F" w:rsidRPr="00BA1F55" w:rsidRDefault="00952A5F" w:rsidP="00952A5F">
      <w:pPr>
        <w:jc w:val="center"/>
        <w:rPr>
          <w:b/>
          <w:bCs/>
          <w:sz w:val="26"/>
          <w:szCs w:val="26"/>
        </w:rPr>
      </w:pPr>
      <w:r w:rsidRPr="00BA1F55">
        <w:rPr>
          <w:b/>
          <w:bCs/>
          <w:sz w:val="26"/>
          <w:szCs w:val="26"/>
        </w:rPr>
        <w:t>Bảng Department</w:t>
      </w:r>
    </w:p>
    <w:tbl>
      <w:tblPr>
        <w:tblW w:w="11340" w:type="dxa"/>
        <w:jc w:val="center"/>
        <w:tblLayout w:type="fixed"/>
        <w:tblLook w:val="04A0" w:firstRow="1" w:lastRow="0" w:firstColumn="1" w:lastColumn="0" w:noHBand="0" w:noVBand="1"/>
      </w:tblPr>
      <w:tblGrid>
        <w:gridCol w:w="1889"/>
        <w:gridCol w:w="1891"/>
        <w:gridCol w:w="1889"/>
        <w:gridCol w:w="1891"/>
        <w:gridCol w:w="1889"/>
        <w:gridCol w:w="1891"/>
      </w:tblGrid>
      <w:tr w:rsidR="007D5750" w:rsidRPr="00BA1F55" w14:paraId="7FA9A292" w14:textId="77777777" w:rsidTr="00206606">
        <w:trPr>
          <w:trHeight w:val="552"/>
          <w:tblHeader/>
          <w:jc w:val="center"/>
        </w:trPr>
        <w:tc>
          <w:tcPr>
            <w:tcW w:w="1889" w:type="dxa"/>
            <w:tcBorders>
              <w:top w:val="single" w:sz="4" w:space="0" w:color="8ED973"/>
              <w:left w:val="single" w:sz="4" w:space="0" w:color="8ED973"/>
              <w:bottom w:val="single" w:sz="4" w:space="0" w:color="8ED973"/>
              <w:right w:val="nil"/>
            </w:tcBorders>
            <w:shd w:val="clear" w:color="4EA72E" w:fill="4EA72E"/>
            <w:noWrap/>
            <w:vAlign w:val="center"/>
            <w:hideMark/>
          </w:tcPr>
          <w:p w14:paraId="6A9B3DF0" w14:textId="77777777" w:rsidR="001F533C" w:rsidRPr="00BA1F55" w:rsidRDefault="001F533C" w:rsidP="00826A6E">
            <w:pPr>
              <w:jc w:val="center"/>
              <w:rPr>
                <w:b/>
                <w:color w:val="FFFFFF"/>
                <w:sz w:val="24"/>
                <w:szCs w:val="24"/>
                <w:lang w:eastAsia="vi-VN"/>
              </w:rPr>
            </w:pPr>
            <w:r w:rsidRPr="00BA1F55">
              <w:rPr>
                <w:b/>
                <w:color w:val="FFFFFF"/>
                <w:sz w:val="24"/>
                <w:szCs w:val="24"/>
                <w:lang w:eastAsia="vi-VN"/>
              </w:rPr>
              <w:t>DepartmentID</w:t>
            </w:r>
          </w:p>
        </w:tc>
        <w:tc>
          <w:tcPr>
            <w:tcW w:w="1891" w:type="dxa"/>
            <w:tcBorders>
              <w:top w:val="single" w:sz="4" w:space="0" w:color="8ED973"/>
              <w:left w:val="nil"/>
              <w:bottom w:val="single" w:sz="4" w:space="0" w:color="8ED973"/>
              <w:right w:val="nil"/>
            </w:tcBorders>
            <w:shd w:val="clear" w:color="4EA72E" w:fill="4EA72E"/>
            <w:noWrap/>
            <w:vAlign w:val="center"/>
            <w:hideMark/>
          </w:tcPr>
          <w:p w14:paraId="60A4045D" w14:textId="77777777" w:rsidR="001F533C" w:rsidRPr="00BA1F55" w:rsidRDefault="001F533C" w:rsidP="00826A6E">
            <w:pPr>
              <w:jc w:val="center"/>
              <w:rPr>
                <w:b/>
                <w:color w:val="FFFFFF"/>
                <w:sz w:val="24"/>
                <w:szCs w:val="24"/>
                <w:lang w:eastAsia="vi-VN"/>
              </w:rPr>
            </w:pPr>
            <w:r w:rsidRPr="00BA1F55">
              <w:rPr>
                <w:b/>
                <w:color w:val="FFFFFF"/>
                <w:sz w:val="24"/>
                <w:szCs w:val="24"/>
                <w:lang w:eastAsia="vi-VN"/>
              </w:rPr>
              <w:t>DepartmentName</w:t>
            </w:r>
          </w:p>
        </w:tc>
        <w:tc>
          <w:tcPr>
            <w:tcW w:w="1889" w:type="dxa"/>
            <w:tcBorders>
              <w:top w:val="single" w:sz="4" w:space="0" w:color="8ED973"/>
              <w:left w:val="nil"/>
              <w:bottom w:val="single" w:sz="4" w:space="0" w:color="8ED973"/>
              <w:right w:val="nil"/>
            </w:tcBorders>
            <w:shd w:val="clear" w:color="4EA72E" w:fill="4EA72E"/>
            <w:noWrap/>
            <w:vAlign w:val="center"/>
            <w:hideMark/>
          </w:tcPr>
          <w:p w14:paraId="0F485E5F" w14:textId="77777777" w:rsidR="001F533C" w:rsidRPr="00BA1F55" w:rsidRDefault="001F533C" w:rsidP="00826A6E">
            <w:pPr>
              <w:jc w:val="center"/>
              <w:rPr>
                <w:b/>
                <w:color w:val="FFFFFF"/>
                <w:sz w:val="24"/>
                <w:szCs w:val="24"/>
                <w:lang w:eastAsia="vi-VN"/>
              </w:rPr>
            </w:pPr>
            <w:r w:rsidRPr="00BA1F55">
              <w:rPr>
                <w:b/>
                <w:color w:val="FFFFFF"/>
                <w:sz w:val="24"/>
                <w:szCs w:val="24"/>
                <w:lang w:eastAsia="vi-VN"/>
              </w:rPr>
              <w:t>EmployeeNumber</w:t>
            </w:r>
          </w:p>
        </w:tc>
        <w:tc>
          <w:tcPr>
            <w:tcW w:w="1891" w:type="dxa"/>
            <w:tcBorders>
              <w:top w:val="single" w:sz="4" w:space="0" w:color="8ED973"/>
              <w:left w:val="nil"/>
              <w:bottom w:val="single" w:sz="4" w:space="0" w:color="8ED973"/>
              <w:right w:val="nil"/>
            </w:tcBorders>
            <w:shd w:val="clear" w:color="4EA72E" w:fill="4EA72E"/>
            <w:noWrap/>
            <w:vAlign w:val="center"/>
            <w:hideMark/>
          </w:tcPr>
          <w:p w14:paraId="66591C48" w14:textId="77777777" w:rsidR="001F533C" w:rsidRPr="00BA1F55" w:rsidRDefault="001F533C" w:rsidP="00826A6E">
            <w:pPr>
              <w:jc w:val="center"/>
              <w:rPr>
                <w:b/>
                <w:color w:val="FFFFFF"/>
                <w:sz w:val="24"/>
                <w:szCs w:val="24"/>
                <w:lang w:eastAsia="vi-VN"/>
              </w:rPr>
            </w:pPr>
            <w:r w:rsidRPr="00BA1F55">
              <w:rPr>
                <w:b/>
                <w:color w:val="FFFFFF"/>
                <w:sz w:val="24"/>
                <w:szCs w:val="24"/>
                <w:lang w:eastAsia="vi-VN"/>
              </w:rPr>
              <w:t>HeadDepartmentID</w:t>
            </w:r>
          </w:p>
        </w:tc>
        <w:tc>
          <w:tcPr>
            <w:tcW w:w="1889" w:type="dxa"/>
            <w:tcBorders>
              <w:top w:val="single" w:sz="4" w:space="0" w:color="8ED973"/>
              <w:left w:val="nil"/>
              <w:bottom w:val="single" w:sz="4" w:space="0" w:color="8ED973"/>
              <w:right w:val="nil"/>
            </w:tcBorders>
            <w:shd w:val="clear" w:color="4EA72E" w:fill="4EA72E"/>
            <w:noWrap/>
            <w:vAlign w:val="center"/>
            <w:hideMark/>
          </w:tcPr>
          <w:p w14:paraId="039ED1B9" w14:textId="77777777" w:rsidR="001F533C" w:rsidRPr="00BA1F55" w:rsidRDefault="001F533C" w:rsidP="00826A6E">
            <w:pPr>
              <w:jc w:val="center"/>
              <w:rPr>
                <w:b/>
                <w:color w:val="FFFFFF"/>
                <w:sz w:val="24"/>
                <w:szCs w:val="24"/>
                <w:lang w:eastAsia="vi-VN"/>
              </w:rPr>
            </w:pPr>
            <w:r w:rsidRPr="00BA1F55">
              <w:rPr>
                <w:b/>
                <w:color w:val="FFFFFF"/>
                <w:sz w:val="24"/>
                <w:szCs w:val="24"/>
                <w:lang w:eastAsia="vi-VN"/>
              </w:rPr>
              <w:t>PhoneNumber</w:t>
            </w:r>
          </w:p>
        </w:tc>
        <w:tc>
          <w:tcPr>
            <w:tcW w:w="1891" w:type="dxa"/>
            <w:tcBorders>
              <w:top w:val="single" w:sz="4" w:space="0" w:color="8ED973"/>
              <w:left w:val="nil"/>
              <w:bottom w:val="single" w:sz="4" w:space="0" w:color="8ED973"/>
              <w:right w:val="single" w:sz="4" w:space="0" w:color="8ED973"/>
            </w:tcBorders>
            <w:shd w:val="clear" w:color="4EA72E" w:fill="4EA72E"/>
            <w:noWrap/>
            <w:vAlign w:val="center"/>
            <w:hideMark/>
          </w:tcPr>
          <w:p w14:paraId="7EE05855" w14:textId="77777777" w:rsidR="001F533C" w:rsidRPr="00BA1F55" w:rsidRDefault="001F533C" w:rsidP="00826A6E">
            <w:pPr>
              <w:jc w:val="center"/>
              <w:rPr>
                <w:b/>
                <w:color w:val="FFFFFF"/>
                <w:sz w:val="24"/>
                <w:szCs w:val="24"/>
                <w:lang w:eastAsia="vi-VN"/>
              </w:rPr>
            </w:pPr>
            <w:r w:rsidRPr="00BA1F55">
              <w:rPr>
                <w:b/>
                <w:color w:val="FFFFFF"/>
                <w:sz w:val="24"/>
                <w:szCs w:val="24"/>
                <w:lang w:eastAsia="vi-VN"/>
              </w:rPr>
              <w:t>LocationDPM</w:t>
            </w:r>
          </w:p>
        </w:tc>
      </w:tr>
      <w:tr w:rsidR="00A30DD8" w:rsidRPr="00BA1F55" w14:paraId="6A62F853" w14:textId="77777777" w:rsidTr="00206606">
        <w:trPr>
          <w:trHeight w:val="552"/>
          <w:jc w:val="center"/>
        </w:trPr>
        <w:tc>
          <w:tcPr>
            <w:tcW w:w="1889" w:type="dxa"/>
            <w:tcBorders>
              <w:top w:val="single" w:sz="4" w:space="0" w:color="8ED973"/>
              <w:left w:val="single" w:sz="4" w:space="0" w:color="8ED973"/>
              <w:bottom w:val="single" w:sz="4" w:space="0" w:color="8ED973"/>
              <w:right w:val="nil"/>
            </w:tcBorders>
            <w:shd w:val="clear" w:color="DAF2D0" w:fill="DAF2D0"/>
            <w:noWrap/>
            <w:vAlign w:val="center"/>
            <w:hideMark/>
          </w:tcPr>
          <w:p w14:paraId="29CEB83F"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KCDHA</w:t>
            </w:r>
          </w:p>
        </w:tc>
        <w:tc>
          <w:tcPr>
            <w:tcW w:w="1891" w:type="dxa"/>
            <w:tcBorders>
              <w:top w:val="single" w:sz="4" w:space="0" w:color="8ED973"/>
              <w:left w:val="nil"/>
              <w:bottom w:val="single" w:sz="4" w:space="0" w:color="8ED973"/>
              <w:right w:val="nil"/>
            </w:tcBorders>
            <w:shd w:val="clear" w:color="DAF2D0" w:fill="DAF2D0"/>
            <w:noWrap/>
            <w:vAlign w:val="center"/>
            <w:hideMark/>
          </w:tcPr>
          <w:p w14:paraId="7A7F1071"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Khoa Chẩn đoán hình ảnh</w:t>
            </w:r>
          </w:p>
        </w:tc>
        <w:tc>
          <w:tcPr>
            <w:tcW w:w="1889" w:type="dxa"/>
            <w:tcBorders>
              <w:top w:val="single" w:sz="4" w:space="0" w:color="8ED973"/>
              <w:left w:val="nil"/>
              <w:bottom w:val="single" w:sz="4" w:space="0" w:color="8ED973"/>
              <w:right w:val="nil"/>
            </w:tcBorders>
            <w:shd w:val="clear" w:color="DAF2D0" w:fill="DAF2D0"/>
            <w:noWrap/>
            <w:vAlign w:val="center"/>
            <w:hideMark/>
          </w:tcPr>
          <w:p w14:paraId="77A6AACB" w14:textId="77777777" w:rsidR="001F533C" w:rsidRPr="00BA1F55" w:rsidRDefault="001F533C" w:rsidP="00826A6E">
            <w:pPr>
              <w:jc w:val="center"/>
              <w:rPr>
                <w:color w:val="000000"/>
                <w:sz w:val="24"/>
                <w:szCs w:val="24"/>
                <w:lang w:eastAsia="vi-VN"/>
              </w:rPr>
            </w:pPr>
            <w:r w:rsidRPr="00BA1F55">
              <w:rPr>
                <w:color w:val="000000"/>
                <w:sz w:val="24"/>
                <w:szCs w:val="24"/>
                <w:lang w:eastAsia="vi-VN"/>
              </w:rPr>
              <w:t>2</w:t>
            </w:r>
          </w:p>
        </w:tc>
        <w:tc>
          <w:tcPr>
            <w:tcW w:w="1891" w:type="dxa"/>
            <w:tcBorders>
              <w:top w:val="single" w:sz="4" w:space="0" w:color="8ED973"/>
              <w:left w:val="nil"/>
              <w:bottom w:val="single" w:sz="4" w:space="0" w:color="8ED973"/>
              <w:right w:val="nil"/>
            </w:tcBorders>
            <w:shd w:val="clear" w:color="DAF2D0" w:fill="DAF2D0"/>
            <w:noWrap/>
            <w:vAlign w:val="center"/>
            <w:hideMark/>
          </w:tcPr>
          <w:p w14:paraId="4FF335BE" w14:textId="77777777" w:rsidR="001F533C" w:rsidRPr="00BA1F55" w:rsidRDefault="001F533C" w:rsidP="00826A6E">
            <w:pPr>
              <w:jc w:val="center"/>
              <w:rPr>
                <w:color w:val="000000"/>
                <w:sz w:val="24"/>
                <w:szCs w:val="24"/>
                <w:lang w:eastAsia="vi-VN"/>
              </w:rPr>
            </w:pPr>
            <w:r w:rsidRPr="00BA1F55">
              <w:rPr>
                <w:color w:val="000000"/>
                <w:sz w:val="24"/>
                <w:szCs w:val="24"/>
                <w:lang w:eastAsia="vi-VN"/>
              </w:rPr>
              <w:t>ST0013</w:t>
            </w:r>
          </w:p>
        </w:tc>
        <w:tc>
          <w:tcPr>
            <w:tcW w:w="1889" w:type="dxa"/>
            <w:tcBorders>
              <w:top w:val="single" w:sz="4" w:space="0" w:color="8ED973"/>
              <w:left w:val="nil"/>
              <w:bottom w:val="single" w:sz="4" w:space="0" w:color="8ED973"/>
              <w:right w:val="nil"/>
            </w:tcBorders>
            <w:shd w:val="clear" w:color="DAF2D0" w:fill="DAF2D0"/>
            <w:noWrap/>
            <w:vAlign w:val="center"/>
            <w:hideMark/>
          </w:tcPr>
          <w:p w14:paraId="40618793" w14:textId="77777777" w:rsidR="001F533C" w:rsidRPr="00BA1F55" w:rsidRDefault="001F533C" w:rsidP="00826A6E">
            <w:pPr>
              <w:jc w:val="center"/>
              <w:rPr>
                <w:color w:val="000000"/>
                <w:sz w:val="24"/>
                <w:szCs w:val="24"/>
                <w:lang w:eastAsia="vi-VN"/>
              </w:rPr>
            </w:pPr>
            <w:r w:rsidRPr="00BA1F55">
              <w:rPr>
                <w:color w:val="000000"/>
                <w:sz w:val="24"/>
                <w:szCs w:val="24"/>
                <w:lang w:eastAsia="vi-VN"/>
              </w:rPr>
              <w:t>0123456701</w:t>
            </w:r>
          </w:p>
        </w:tc>
        <w:tc>
          <w:tcPr>
            <w:tcW w:w="1891" w:type="dxa"/>
            <w:tcBorders>
              <w:top w:val="single" w:sz="4" w:space="0" w:color="8ED973"/>
              <w:left w:val="nil"/>
              <w:bottom w:val="single" w:sz="4" w:space="0" w:color="8ED973"/>
              <w:right w:val="single" w:sz="4" w:space="0" w:color="8ED973"/>
            </w:tcBorders>
            <w:shd w:val="clear" w:color="DAF2D0" w:fill="DAF2D0"/>
            <w:noWrap/>
            <w:vAlign w:val="center"/>
            <w:hideMark/>
          </w:tcPr>
          <w:p w14:paraId="789AEC2A" w14:textId="77777777" w:rsidR="001F533C" w:rsidRPr="00BA1F55" w:rsidRDefault="001F533C" w:rsidP="00826A6E">
            <w:pPr>
              <w:jc w:val="center"/>
              <w:rPr>
                <w:color w:val="000000"/>
                <w:sz w:val="24"/>
                <w:szCs w:val="24"/>
                <w:lang w:eastAsia="vi-VN"/>
              </w:rPr>
            </w:pPr>
            <w:r w:rsidRPr="00BA1F55">
              <w:rPr>
                <w:color w:val="000000"/>
                <w:sz w:val="24"/>
                <w:szCs w:val="24"/>
                <w:lang w:eastAsia="vi-VN"/>
              </w:rPr>
              <w:t>Tầng 13</w:t>
            </w:r>
          </w:p>
        </w:tc>
      </w:tr>
      <w:tr w:rsidR="001F533C" w:rsidRPr="00BA1F55" w14:paraId="051381C8" w14:textId="77777777" w:rsidTr="00206606">
        <w:trPr>
          <w:trHeight w:val="552"/>
          <w:jc w:val="center"/>
        </w:trPr>
        <w:tc>
          <w:tcPr>
            <w:tcW w:w="1889" w:type="dxa"/>
            <w:tcBorders>
              <w:top w:val="single" w:sz="4" w:space="0" w:color="8ED973"/>
              <w:left w:val="single" w:sz="4" w:space="0" w:color="8ED973"/>
              <w:bottom w:val="single" w:sz="4" w:space="0" w:color="8ED973"/>
              <w:right w:val="nil"/>
            </w:tcBorders>
            <w:shd w:val="clear" w:color="auto" w:fill="auto"/>
            <w:noWrap/>
            <w:vAlign w:val="center"/>
            <w:hideMark/>
          </w:tcPr>
          <w:p w14:paraId="71DD65BC"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KDL</w:t>
            </w:r>
          </w:p>
        </w:tc>
        <w:tc>
          <w:tcPr>
            <w:tcW w:w="1891" w:type="dxa"/>
            <w:tcBorders>
              <w:top w:val="single" w:sz="4" w:space="0" w:color="8ED973"/>
              <w:left w:val="nil"/>
              <w:bottom w:val="single" w:sz="4" w:space="0" w:color="8ED973"/>
              <w:right w:val="nil"/>
            </w:tcBorders>
            <w:shd w:val="clear" w:color="auto" w:fill="auto"/>
            <w:noWrap/>
            <w:vAlign w:val="center"/>
            <w:hideMark/>
          </w:tcPr>
          <w:p w14:paraId="5594D87A"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Khoa Da liễu</w:t>
            </w:r>
          </w:p>
        </w:tc>
        <w:tc>
          <w:tcPr>
            <w:tcW w:w="1889" w:type="dxa"/>
            <w:tcBorders>
              <w:top w:val="single" w:sz="4" w:space="0" w:color="8ED973"/>
              <w:left w:val="nil"/>
              <w:bottom w:val="single" w:sz="4" w:space="0" w:color="8ED973"/>
              <w:right w:val="nil"/>
            </w:tcBorders>
            <w:shd w:val="clear" w:color="auto" w:fill="auto"/>
            <w:noWrap/>
            <w:vAlign w:val="center"/>
            <w:hideMark/>
          </w:tcPr>
          <w:p w14:paraId="4A41B1D6" w14:textId="77777777" w:rsidR="001F533C" w:rsidRPr="00BA1F55" w:rsidRDefault="001F533C" w:rsidP="00826A6E">
            <w:pPr>
              <w:jc w:val="center"/>
              <w:rPr>
                <w:color w:val="000000"/>
                <w:sz w:val="24"/>
                <w:szCs w:val="24"/>
                <w:lang w:eastAsia="vi-VN"/>
              </w:rPr>
            </w:pPr>
            <w:r w:rsidRPr="00BA1F55">
              <w:rPr>
                <w:color w:val="000000"/>
                <w:sz w:val="24"/>
                <w:szCs w:val="24"/>
                <w:lang w:eastAsia="vi-VN"/>
              </w:rPr>
              <w:t>5</w:t>
            </w:r>
          </w:p>
        </w:tc>
        <w:tc>
          <w:tcPr>
            <w:tcW w:w="1891" w:type="dxa"/>
            <w:tcBorders>
              <w:top w:val="single" w:sz="4" w:space="0" w:color="8ED973"/>
              <w:left w:val="nil"/>
              <w:bottom w:val="single" w:sz="4" w:space="0" w:color="8ED973"/>
              <w:right w:val="nil"/>
            </w:tcBorders>
            <w:shd w:val="clear" w:color="auto" w:fill="auto"/>
            <w:noWrap/>
            <w:vAlign w:val="center"/>
            <w:hideMark/>
          </w:tcPr>
          <w:p w14:paraId="55503FB3" w14:textId="77777777" w:rsidR="001F533C" w:rsidRPr="00BA1F55" w:rsidRDefault="001F533C" w:rsidP="00826A6E">
            <w:pPr>
              <w:jc w:val="center"/>
              <w:rPr>
                <w:color w:val="000000"/>
                <w:sz w:val="24"/>
                <w:szCs w:val="24"/>
                <w:lang w:eastAsia="vi-VN"/>
              </w:rPr>
            </w:pPr>
            <w:r w:rsidRPr="00BA1F55">
              <w:rPr>
                <w:color w:val="000000"/>
                <w:sz w:val="24"/>
                <w:szCs w:val="24"/>
                <w:lang w:eastAsia="vi-VN"/>
              </w:rPr>
              <w:t>ST0006</w:t>
            </w:r>
          </w:p>
        </w:tc>
        <w:tc>
          <w:tcPr>
            <w:tcW w:w="1889" w:type="dxa"/>
            <w:tcBorders>
              <w:top w:val="single" w:sz="4" w:space="0" w:color="8ED973"/>
              <w:left w:val="nil"/>
              <w:bottom w:val="single" w:sz="4" w:space="0" w:color="8ED973"/>
              <w:right w:val="nil"/>
            </w:tcBorders>
            <w:shd w:val="clear" w:color="auto" w:fill="auto"/>
            <w:noWrap/>
            <w:vAlign w:val="center"/>
            <w:hideMark/>
          </w:tcPr>
          <w:p w14:paraId="02A89185" w14:textId="77777777" w:rsidR="001F533C" w:rsidRPr="00BA1F55" w:rsidRDefault="001F533C" w:rsidP="00826A6E">
            <w:pPr>
              <w:jc w:val="center"/>
              <w:rPr>
                <w:color w:val="000000"/>
                <w:sz w:val="24"/>
                <w:szCs w:val="24"/>
                <w:lang w:eastAsia="vi-VN"/>
              </w:rPr>
            </w:pPr>
            <w:r w:rsidRPr="00BA1F55">
              <w:rPr>
                <w:color w:val="000000"/>
                <w:sz w:val="24"/>
                <w:szCs w:val="24"/>
                <w:lang w:eastAsia="vi-VN"/>
              </w:rPr>
              <w:t>0123456797</w:t>
            </w:r>
          </w:p>
        </w:tc>
        <w:tc>
          <w:tcPr>
            <w:tcW w:w="1891" w:type="dxa"/>
            <w:tcBorders>
              <w:top w:val="single" w:sz="4" w:space="0" w:color="8ED973"/>
              <w:left w:val="nil"/>
              <w:bottom w:val="single" w:sz="4" w:space="0" w:color="8ED973"/>
              <w:right w:val="single" w:sz="4" w:space="0" w:color="8ED973"/>
            </w:tcBorders>
            <w:shd w:val="clear" w:color="auto" w:fill="auto"/>
            <w:noWrap/>
            <w:vAlign w:val="center"/>
            <w:hideMark/>
          </w:tcPr>
          <w:p w14:paraId="17E3467A" w14:textId="77777777" w:rsidR="001F533C" w:rsidRPr="00BA1F55" w:rsidRDefault="001F533C" w:rsidP="00826A6E">
            <w:pPr>
              <w:jc w:val="center"/>
              <w:rPr>
                <w:color w:val="000000"/>
                <w:sz w:val="24"/>
                <w:szCs w:val="24"/>
                <w:lang w:eastAsia="vi-VN"/>
              </w:rPr>
            </w:pPr>
            <w:r w:rsidRPr="00BA1F55">
              <w:rPr>
                <w:color w:val="000000"/>
                <w:sz w:val="24"/>
                <w:szCs w:val="24"/>
                <w:lang w:eastAsia="vi-VN"/>
              </w:rPr>
              <w:t>Tầng 9</w:t>
            </w:r>
          </w:p>
        </w:tc>
      </w:tr>
      <w:tr w:rsidR="00A30DD8" w:rsidRPr="00BA1F55" w14:paraId="44F4B63B" w14:textId="77777777" w:rsidTr="00206606">
        <w:trPr>
          <w:trHeight w:val="552"/>
          <w:jc w:val="center"/>
        </w:trPr>
        <w:tc>
          <w:tcPr>
            <w:tcW w:w="1889" w:type="dxa"/>
            <w:tcBorders>
              <w:top w:val="single" w:sz="4" w:space="0" w:color="8ED973"/>
              <w:left w:val="single" w:sz="4" w:space="0" w:color="8ED973"/>
              <w:bottom w:val="single" w:sz="4" w:space="0" w:color="8ED973"/>
              <w:right w:val="nil"/>
            </w:tcBorders>
            <w:shd w:val="clear" w:color="DAF2D0" w:fill="DAF2D0"/>
            <w:noWrap/>
            <w:vAlign w:val="center"/>
            <w:hideMark/>
          </w:tcPr>
          <w:p w14:paraId="58667666"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KM</w:t>
            </w:r>
          </w:p>
        </w:tc>
        <w:tc>
          <w:tcPr>
            <w:tcW w:w="1891" w:type="dxa"/>
            <w:tcBorders>
              <w:top w:val="single" w:sz="4" w:space="0" w:color="8ED973"/>
              <w:left w:val="nil"/>
              <w:bottom w:val="single" w:sz="4" w:space="0" w:color="8ED973"/>
              <w:right w:val="nil"/>
            </w:tcBorders>
            <w:shd w:val="clear" w:color="DAF2D0" w:fill="DAF2D0"/>
            <w:noWrap/>
            <w:vAlign w:val="center"/>
            <w:hideMark/>
          </w:tcPr>
          <w:p w14:paraId="6DD90F5A"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Khoa Mắt</w:t>
            </w:r>
          </w:p>
        </w:tc>
        <w:tc>
          <w:tcPr>
            <w:tcW w:w="1889" w:type="dxa"/>
            <w:tcBorders>
              <w:top w:val="single" w:sz="4" w:space="0" w:color="8ED973"/>
              <w:left w:val="nil"/>
              <w:bottom w:val="single" w:sz="4" w:space="0" w:color="8ED973"/>
              <w:right w:val="nil"/>
            </w:tcBorders>
            <w:shd w:val="clear" w:color="DAF2D0" w:fill="DAF2D0"/>
            <w:noWrap/>
            <w:vAlign w:val="center"/>
            <w:hideMark/>
          </w:tcPr>
          <w:p w14:paraId="3B2EE9E7" w14:textId="77777777" w:rsidR="001F533C" w:rsidRPr="00BA1F55" w:rsidRDefault="001F533C" w:rsidP="00826A6E">
            <w:pPr>
              <w:jc w:val="center"/>
              <w:rPr>
                <w:color w:val="000000"/>
                <w:sz w:val="24"/>
                <w:szCs w:val="24"/>
                <w:lang w:eastAsia="vi-VN"/>
              </w:rPr>
            </w:pPr>
            <w:r w:rsidRPr="00BA1F55">
              <w:rPr>
                <w:color w:val="000000"/>
                <w:sz w:val="24"/>
                <w:szCs w:val="24"/>
                <w:lang w:eastAsia="vi-VN"/>
              </w:rPr>
              <w:t>1</w:t>
            </w:r>
          </w:p>
        </w:tc>
        <w:tc>
          <w:tcPr>
            <w:tcW w:w="1891" w:type="dxa"/>
            <w:tcBorders>
              <w:top w:val="single" w:sz="4" w:space="0" w:color="8ED973"/>
              <w:left w:val="nil"/>
              <w:bottom w:val="single" w:sz="4" w:space="0" w:color="8ED973"/>
              <w:right w:val="nil"/>
            </w:tcBorders>
            <w:shd w:val="clear" w:color="DAF2D0" w:fill="DAF2D0"/>
            <w:noWrap/>
            <w:vAlign w:val="center"/>
            <w:hideMark/>
          </w:tcPr>
          <w:p w14:paraId="11D026A7" w14:textId="77777777" w:rsidR="001F533C" w:rsidRPr="00BA1F55" w:rsidRDefault="001F533C" w:rsidP="00826A6E">
            <w:pPr>
              <w:jc w:val="center"/>
              <w:rPr>
                <w:color w:val="000000"/>
                <w:sz w:val="24"/>
                <w:szCs w:val="24"/>
                <w:lang w:eastAsia="vi-VN"/>
              </w:rPr>
            </w:pPr>
            <w:r w:rsidRPr="00BA1F55">
              <w:rPr>
                <w:color w:val="000000"/>
                <w:sz w:val="24"/>
                <w:szCs w:val="24"/>
                <w:lang w:eastAsia="vi-VN"/>
              </w:rPr>
              <w:t>ST0018</w:t>
            </w:r>
          </w:p>
        </w:tc>
        <w:tc>
          <w:tcPr>
            <w:tcW w:w="1889" w:type="dxa"/>
            <w:tcBorders>
              <w:top w:val="single" w:sz="4" w:space="0" w:color="8ED973"/>
              <w:left w:val="nil"/>
              <w:bottom w:val="single" w:sz="4" w:space="0" w:color="8ED973"/>
              <w:right w:val="nil"/>
            </w:tcBorders>
            <w:shd w:val="clear" w:color="DAF2D0" w:fill="DAF2D0"/>
            <w:noWrap/>
            <w:vAlign w:val="center"/>
            <w:hideMark/>
          </w:tcPr>
          <w:p w14:paraId="79677F13" w14:textId="77777777" w:rsidR="001F533C" w:rsidRPr="00BA1F55" w:rsidRDefault="001F533C" w:rsidP="00826A6E">
            <w:pPr>
              <w:jc w:val="center"/>
              <w:rPr>
                <w:color w:val="000000"/>
                <w:sz w:val="24"/>
                <w:szCs w:val="24"/>
                <w:lang w:eastAsia="vi-VN"/>
              </w:rPr>
            </w:pPr>
            <w:r w:rsidRPr="00BA1F55">
              <w:rPr>
                <w:color w:val="000000"/>
                <w:sz w:val="24"/>
                <w:szCs w:val="24"/>
                <w:lang w:eastAsia="vi-VN"/>
              </w:rPr>
              <w:t>0123456799</w:t>
            </w:r>
          </w:p>
        </w:tc>
        <w:tc>
          <w:tcPr>
            <w:tcW w:w="1891" w:type="dxa"/>
            <w:tcBorders>
              <w:top w:val="single" w:sz="4" w:space="0" w:color="8ED973"/>
              <w:left w:val="nil"/>
              <w:bottom w:val="single" w:sz="4" w:space="0" w:color="8ED973"/>
              <w:right w:val="single" w:sz="4" w:space="0" w:color="8ED973"/>
            </w:tcBorders>
            <w:shd w:val="clear" w:color="DAF2D0" w:fill="DAF2D0"/>
            <w:noWrap/>
            <w:vAlign w:val="center"/>
            <w:hideMark/>
          </w:tcPr>
          <w:p w14:paraId="1282F4C4" w14:textId="77777777" w:rsidR="001F533C" w:rsidRPr="00BA1F55" w:rsidRDefault="001F533C" w:rsidP="00826A6E">
            <w:pPr>
              <w:jc w:val="center"/>
              <w:rPr>
                <w:color w:val="000000"/>
                <w:sz w:val="24"/>
                <w:szCs w:val="24"/>
                <w:lang w:eastAsia="vi-VN"/>
              </w:rPr>
            </w:pPr>
            <w:r w:rsidRPr="00BA1F55">
              <w:rPr>
                <w:color w:val="000000"/>
                <w:sz w:val="24"/>
                <w:szCs w:val="24"/>
                <w:lang w:eastAsia="vi-VN"/>
              </w:rPr>
              <w:t>Tầng 11</w:t>
            </w:r>
          </w:p>
        </w:tc>
      </w:tr>
      <w:tr w:rsidR="001F533C" w:rsidRPr="00BA1F55" w14:paraId="03181DE3" w14:textId="77777777" w:rsidTr="00206606">
        <w:trPr>
          <w:trHeight w:val="552"/>
          <w:jc w:val="center"/>
        </w:trPr>
        <w:tc>
          <w:tcPr>
            <w:tcW w:w="1889" w:type="dxa"/>
            <w:tcBorders>
              <w:top w:val="single" w:sz="4" w:space="0" w:color="8ED973"/>
              <w:left w:val="single" w:sz="4" w:space="0" w:color="8ED973"/>
              <w:bottom w:val="single" w:sz="4" w:space="0" w:color="8ED973"/>
              <w:right w:val="nil"/>
            </w:tcBorders>
            <w:shd w:val="clear" w:color="auto" w:fill="auto"/>
            <w:noWrap/>
            <w:vAlign w:val="center"/>
            <w:hideMark/>
          </w:tcPr>
          <w:p w14:paraId="7AFFC3A8"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KN</w:t>
            </w:r>
          </w:p>
        </w:tc>
        <w:tc>
          <w:tcPr>
            <w:tcW w:w="1891" w:type="dxa"/>
            <w:tcBorders>
              <w:top w:val="single" w:sz="4" w:space="0" w:color="8ED973"/>
              <w:left w:val="nil"/>
              <w:bottom w:val="single" w:sz="4" w:space="0" w:color="8ED973"/>
              <w:right w:val="nil"/>
            </w:tcBorders>
            <w:shd w:val="clear" w:color="auto" w:fill="auto"/>
            <w:noWrap/>
            <w:vAlign w:val="center"/>
            <w:hideMark/>
          </w:tcPr>
          <w:p w14:paraId="4101F626"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Khoa Nội</w:t>
            </w:r>
          </w:p>
        </w:tc>
        <w:tc>
          <w:tcPr>
            <w:tcW w:w="1889" w:type="dxa"/>
            <w:tcBorders>
              <w:top w:val="single" w:sz="4" w:space="0" w:color="8ED973"/>
              <w:left w:val="nil"/>
              <w:bottom w:val="single" w:sz="4" w:space="0" w:color="8ED973"/>
              <w:right w:val="nil"/>
            </w:tcBorders>
            <w:shd w:val="clear" w:color="auto" w:fill="auto"/>
            <w:noWrap/>
            <w:vAlign w:val="center"/>
            <w:hideMark/>
          </w:tcPr>
          <w:p w14:paraId="034CDBDC" w14:textId="77777777" w:rsidR="001F533C" w:rsidRPr="00BA1F55" w:rsidRDefault="001F533C" w:rsidP="00826A6E">
            <w:pPr>
              <w:jc w:val="center"/>
              <w:rPr>
                <w:color w:val="000000"/>
                <w:sz w:val="24"/>
                <w:szCs w:val="24"/>
                <w:lang w:eastAsia="vi-VN"/>
              </w:rPr>
            </w:pPr>
            <w:r w:rsidRPr="00BA1F55">
              <w:rPr>
                <w:color w:val="000000"/>
                <w:sz w:val="24"/>
                <w:szCs w:val="24"/>
                <w:lang w:eastAsia="vi-VN"/>
              </w:rPr>
              <w:t>11</w:t>
            </w:r>
          </w:p>
        </w:tc>
        <w:tc>
          <w:tcPr>
            <w:tcW w:w="1891" w:type="dxa"/>
            <w:tcBorders>
              <w:top w:val="single" w:sz="4" w:space="0" w:color="8ED973"/>
              <w:left w:val="nil"/>
              <w:bottom w:val="single" w:sz="4" w:space="0" w:color="8ED973"/>
              <w:right w:val="nil"/>
            </w:tcBorders>
            <w:shd w:val="clear" w:color="auto" w:fill="auto"/>
            <w:noWrap/>
            <w:vAlign w:val="center"/>
            <w:hideMark/>
          </w:tcPr>
          <w:p w14:paraId="369B4869" w14:textId="77777777" w:rsidR="001F533C" w:rsidRPr="00BA1F55" w:rsidRDefault="001F533C" w:rsidP="00826A6E">
            <w:pPr>
              <w:jc w:val="center"/>
              <w:rPr>
                <w:color w:val="000000"/>
                <w:sz w:val="24"/>
                <w:szCs w:val="24"/>
                <w:lang w:eastAsia="vi-VN"/>
              </w:rPr>
            </w:pPr>
            <w:r w:rsidRPr="00BA1F55">
              <w:rPr>
                <w:color w:val="000000"/>
                <w:sz w:val="24"/>
                <w:szCs w:val="24"/>
                <w:lang w:eastAsia="vi-VN"/>
              </w:rPr>
              <w:t>ST0002</w:t>
            </w:r>
          </w:p>
        </w:tc>
        <w:tc>
          <w:tcPr>
            <w:tcW w:w="1889" w:type="dxa"/>
            <w:tcBorders>
              <w:top w:val="single" w:sz="4" w:space="0" w:color="8ED973"/>
              <w:left w:val="nil"/>
              <w:bottom w:val="single" w:sz="4" w:space="0" w:color="8ED973"/>
              <w:right w:val="nil"/>
            </w:tcBorders>
            <w:shd w:val="clear" w:color="auto" w:fill="auto"/>
            <w:noWrap/>
            <w:vAlign w:val="center"/>
            <w:hideMark/>
          </w:tcPr>
          <w:p w14:paraId="7E35B48B" w14:textId="77777777" w:rsidR="001F533C" w:rsidRPr="00BA1F55" w:rsidRDefault="001F533C" w:rsidP="00826A6E">
            <w:pPr>
              <w:jc w:val="center"/>
              <w:rPr>
                <w:color w:val="000000"/>
                <w:sz w:val="24"/>
                <w:szCs w:val="24"/>
                <w:lang w:eastAsia="vi-VN"/>
              </w:rPr>
            </w:pPr>
            <w:r w:rsidRPr="00BA1F55">
              <w:rPr>
                <w:color w:val="000000"/>
                <w:sz w:val="24"/>
                <w:szCs w:val="24"/>
                <w:lang w:eastAsia="vi-VN"/>
              </w:rPr>
              <w:t>0123456789</w:t>
            </w:r>
          </w:p>
        </w:tc>
        <w:tc>
          <w:tcPr>
            <w:tcW w:w="1891" w:type="dxa"/>
            <w:tcBorders>
              <w:top w:val="single" w:sz="4" w:space="0" w:color="8ED973"/>
              <w:left w:val="nil"/>
              <w:bottom w:val="single" w:sz="4" w:space="0" w:color="8ED973"/>
              <w:right w:val="single" w:sz="4" w:space="0" w:color="8ED973"/>
            </w:tcBorders>
            <w:shd w:val="clear" w:color="auto" w:fill="auto"/>
            <w:noWrap/>
            <w:vAlign w:val="center"/>
            <w:hideMark/>
          </w:tcPr>
          <w:p w14:paraId="6D5C2584" w14:textId="77777777" w:rsidR="001F533C" w:rsidRPr="00BA1F55" w:rsidRDefault="001F533C" w:rsidP="00826A6E">
            <w:pPr>
              <w:jc w:val="center"/>
              <w:rPr>
                <w:color w:val="000000"/>
                <w:sz w:val="24"/>
                <w:szCs w:val="24"/>
                <w:lang w:eastAsia="vi-VN"/>
              </w:rPr>
            </w:pPr>
            <w:r w:rsidRPr="00BA1F55">
              <w:rPr>
                <w:color w:val="000000"/>
                <w:sz w:val="24"/>
                <w:szCs w:val="24"/>
                <w:lang w:eastAsia="vi-VN"/>
              </w:rPr>
              <w:t>Tầng 1</w:t>
            </w:r>
          </w:p>
        </w:tc>
      </w:tr>
      <w:tr w:rsidR="00A30DD8" w:rsidRPr="00BA1F55" w14:paraId="44431BDB" w14:textId="77777777" w:rsidTr="00206606">
        <w:trPr>
          <w:trHeight w:val="552"/>
          <w:jc w:val="center"/>
        </w:trPr>
        <w:tc>
          <w:tcPr>
            <w:tcW w:w="1889" w:type="dxa"/>
            <w:tcBorders>
              <w:top w:val="single" w:sz="4" w:space="0" w:color="8ED973"/>
              <w:left w:val="single" w:sz="4" w:space="0" w:color="8ED973"/>
              <w:bottom w:val="single" w:sz="4" w:space="0" w:color="8ED973"/>
              <w:right w:val="nil"/>
            </w:tcBorders>
            <w:shd w:val="clear" w:color="DAF2D0" w:fill="DAF2D0"/>
            <w:noWrap/>
            <w:vAlign w:val="center"/>
            <w:hideMark/>
          </w:tcPr>
          <w:p w14:paraId="4F3F345A"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KNg</w:t>
            </w:r>
          </w:p>
        </w:tc>
        <w:tc>
          <w:tcPr>
            <w:tcW w:w="1891" w:type="dxa"/>
            <w:tcBorders>
              <w:top w:val="single" w:sz="4" w:space="0" w:color="8ED973"/>
              <w:left w:val="nil"/>
              <w:bottom w:val="single" w:sz="4" w:space="0" w:color="8ED973"/>
              <w:right w:val="nil"/>
            </w:tcBorders>
            <w:shd w:val="clear" w:color="DAF2D0" w:fill="DAF2D0"/>
            <w:noWrap/>
            <w:vAlign w:val="center"/>
            <w:hideMark/>
          </w:tcPr>
          <w:p w14:paraId="46C844F4"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Khoa Ngoại</w:t>
            </w:r>
          </w:p>
        </w:tc>
        <w:tc>
          <w:tcPr>
            <w:tcW w:w="1889" w:type="dxa"/>
            <w:tcBorders>
              <w:top w:val="single" w:sz="4" w:space="0" w:color="8ED973"/>
              <w:left w:val="nil"/>
              <w:bottom w:val="single" w:sz="4" w:space="0" w:color="8ED973"/>
              <w:right w:val="nil"/>
            </w:tcBorders>
            <w:shd w:val="clear" w:color="DAF2D0" w:fill="DAF2D0"/>
            <w:noWrap/>
            <w:vAlign w:val="center"/>
            <w:hideMark/>
          </w:tcPr>
          <w:p w14:paraId="0C0A1079" w14:textId="77777777" w:rsidR="001F533C" w:rsidRPr="00BA1F55" w:rsidRDefault="001F533C" w:rsidP="00826A6E">
            <w:pPr>
              <w:jc w:val="center"/>
              <w:rPr>
                <w:color w:val="000000"/>
                <w:sz w:val="24"/>
                <w:szCs w:val="24"/>
                <w:lang w:eastAsia="vi-VN"/>
              </w:rPr>
            </w:pPr>
            <w:r w:rsidRPr="00BA1F55">
              <w:rPr>
                <w:color w:val="000000"/>
                <w:sz w:val="24"/>
                <w:szCs w:val="24"/>
                <w:lang w:eastAsia="vi-VN"/>
              </w:rPr>
              <w:t>4</w:t>
            </w:r>
          </w:p>
        </w:tc>
        <w:tc>
          <w:tcPr>
            <w:tcW w:w="1891" w:type="dxa"/>
            <w:tcBorders>
              <w:top w:val="single" w:sz="4" w:space="0" w:color="8ED973"/>
              <w:left w:val="nil"/>
              <w:bottom w:val="single" w:sz="4" w:space="0" w:color="8ED973"/>
              <w:right w:val="nil"/>
            </w:tcBorders>
            <w:shd w:val="clear" w:color="DAF2D0" w:fill="DAF2D0"/>
            <w:noWrap/>
            <w:vAlign w:val="center"/>
            <w:hideMark/>
          </w:tcPr>
          <w:p w14:paraId="79269E89" w14:textId="77777777" w:rsidR="001F533C" w:rsidRPr="00BA1F55" w:rsidRDefault="001F533C" w:rsidP="00826A6E">
            <w:pPr>
              <w:jc w:val="center"/>
              <w:rPr>
                <w:color w:val="000000"/>
                <w:sz w:val="24"/>
                <w:szCs w:val="24"/>
                <w:lang w:eastAsia="vi-VN"/>
              </w:rPr>
            </w:pPr>
            <w:r w:rsidRPr="00BA1F55">
              <w:rPr>
                <w:color w:val="000000"/>
                <w:sz w:val="24"/>
                <w:szCs w:val="24"/>
                <w:lang w:eastAsia="vi-VN"/>
              </w:rPr>
              <w:t>ST0003</w:t>
            </w:r>
          </w:p>
        </w:tc>
        <w:tc>
          <w:tcPr>
            <w:tcW w:w="1889" w:type="dxa"/>
            <w:tcBorders>
              <w:top w:val="single" w:sz="4" w:space="0" w:color="8ED973"/>
              <w:left w:val="nil"/>
              <w:bottom w:val="single" w:sz="4" w:space="0" w:color="8ED973"/>
              <w:right w:val="nil"/>
            </w:tcBorders>
            <w:shd w:val="clear" w:color="DAF2D0" w:fill="DAF2D0"/>
            <w:noWrap/>
            <w:vAlign w:val="center"/>
            <w:hideMark/>
          </w:tcPr>
          <w:p w14:paraId="599CF0E5" w14:textId="77777777" w:rsidR="001F533C" w:rsidRPr="00BA1F55" w:rsidRDefault="001F533C" w:rsidP="00826A6E">
            <w:pPr>
              <w:jc w:val="center"/>
              <w:rPr>
                <w:color w:val="000000"/>
                <w:sz w:val="24"/>
                <w:szCs w:val="24"/>
                <w:lang w:eastAsia="vi-VN"/>
              </w:rPr>
            </w:pPr>
            <w:r w:rsidRPr="00BA1F55">
              <w:rPr>
                <w:color w:val="000000"/>
                <w:sz w:val="24"/>
                <w:szCs w:val="24"/>
                <w:lang w:eastAsia="vi-VN"/>
              </w:rPr>
              <w:t>0123456790</w:t>
            </w:r>
          </w:p>
        </w:tc>
        <w:tc>
          <w:tcPr>
            <w:tcW w:w="1891" w:type="dxa"/>
            <w:tcBorders>
              <w:top w:val="single" w:sz="4" w:space="0" w:color="8ED973"/>
              <w:left w:val="nil"/>
              <w:bottom w:val="single" w:sz="4" w:space="0" w:color="8ED973"/>
              <w:right w:val="single" w:sz="4" w:space="0" w:color="8ED973"/>
            </w:tcBorders>
            <w:shd w:val="clear" w:color="DAF2D0" w:fill="DAF2D0"/>
            <w:noWrap/>
            <w:vAlign w:val="center"/>
            <w:hideMark/>
          </w:tcPr>
          <w:p w14:paraId="74D2563B" w14:textId="77777777" w:rsidR="001F533C" w:rsidRPr="00BA1F55" w:rsidRDefault="001F533C" w:rsidP="00826A6E">
            <w:pPr>
              <w:jc w:val="center"/>
              <w:rPr>
                <w:color w:val="000000"/>
                <w:sz w:val="24"/>
                <w:szCs w:val="24"/>
                <w:lang w:eastAsia="vi-VN"/>
              </w:rPr>
            </w:pPr>
            <w:r w:rsidRPr="00BA1F55">
              <w:rPr>
                <w:color w:val="000000"/>
                <w:sz w:val="24"/>
                <w:szCs w:val="24"/>
                <w:lang w:eastAsia="vi-VN"/>
              </w:rPr>
              <w:t>Tầng 2</w:t>
            </w:r>
          </w:p>
        </w:tc>
      </w:tr>
      <w:tr w:rsidR="001F533C" w:rsidRPr="00BA1F55" w14:paraId="5FDCD1DA" w14:textId="77777777" w:rsidTr="00206606">
        <w:trPr>
          <w:trHeight w:val="552"/>
          <w:jc w:val="center"/>
        </w:trPr>
        <w:tc>
          <w:tcPr>
            <w:tcW w:w="1889" w:type="dxa"/>
            <w:tcBorders>
              <w:top w:val="single" w:sz="4" w:space="0" w:color="8ED973"/>
              <w:left w:val="single" w:sz="4" w:space="0" w:color="8ED973"/>
              <w:bottom w:val="single" w:sz="4" w:space="0" w:color="8ED973"/>
              <w:right w:val="nil"/>
            </w:tcBorders>
            <w:shd w:val="clear" w:color="auto" w:fill="auto"/>
            <w:noWrap/>
            <w:vAlign w:val="center"/>
            <w:hideMark/>
          </w:tcPr>
          <w:p w14:paraId="5D90754D"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KNh</w:t>
            </w:r>
          </w:p>
        </w:tc>
        <w:tc>
          <w:tcPr>
            <w:tcW w:w="1891" w:type="dxa"/>
            <w:tcBorders>
              <w:top w:val="single" w:sz="4" w:space="0" w:color="8ED973"/>
              <w:left w:val="nil"/>
              <w:bottom w:val="single" w:sz="4" w:space="0" w:color="8ED973"/>
              <w:right w:val="nil"/>
            </w:tcBorders>
            <w:shd w:val="clear" w:color="auto" w:fill="auto"/>
            <w:noWrap/>
            <w:vAlign w:val="center"/>
            <w:hideMark/>
          </w:tcPr>
          <w:p w14:paraId="09F0F586"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Khoa Nhi</w:t>
            </w:r>
          </w:p>
        </w:tc>
        <w:tc>
          <w:tcPr>
            <w:tcW w:w="1889" w:type="dxa"/>
            <w:tcBorders>
              <w:top w:val="single" w:sz="4" w:space="0" w:color="8ED973"/>
              <w:left w:val="nil"/>
              <w:bottom w:val="single" w:sz="4" w:space="0" w:color="8ED973"/>
              <w:right w:val="nil"/>
            </w:tcBorders>
            <w:shd w:val="clear" w:color="auto" w:fill="auto"/>
            <w:noWrap/>
            <w:vAlign w:val="center"/>
            <w:hideMark/>
          </w:tcPr>
          <w:p w14:paraId="7C07D464" w14:textId="77777777" w:rsidR="001F533C" w:rsidRPr="00BA1F55" w:rsidRDefault="001F533C" w:rsidP="00826A6E">
            <w:pPr>
              <w:jc w:val="center"/>
              <w:rPr>
                <w:color w:val="000000"/>
                <w:sz w:val="24"/>
                <w:szCs w:val="24"/>
                <w:lang w:eastAsia="vi-VN"/>
              </w:rPr>
            </w:pPr>
            <w:r w:rsidRPr="00BA1F55">
              <w:rPr>
                <w:color w:val="000000"/>
                <w:sz w:val="24"/>
                <w:szCs w:val="24"/>
                <w:lang w:eastAsia="vi-VN"/>
              </w:rPr>
              <w:t>4</w:t>
            </w:r>
          </w:p>
        </w:tc>
        <w:tc>
          <w:tcPr>
            <w:tcW w:w="1891" w:type="dxa"/>
            <w:tcBorders>
              <w:top w:val="single" w:sz="4" w:space="0" w:color="8ED973"/>
              <w:left w:val="nil"/>
              <w:bottom w:val="single" w:sz="4" w:space="0" w:color="8ED973"/>
              <w:right w:val="nil"/>
            </w:tcBorders>
            <w:shd w:val="clear" w:color="auto" w:fill="auto"/>
            <w:noWrap/>
            <w:vAlign w:val="center"/>
            <w:hideMark/>
          </w:tcPr>
          <w:p w14:paraId="536C01CE" w14:textId="77777777" w:rsidR="001F533C" w:rsidRPr="00BA1F55" w:rsidRDefault="001F533C" w:rsidP="00826A6E">
            <w:pPr>
              <w:jc w:val="center"/>
              <w:rPr>
                <w:color w:val="000000"/>
                <w:sz w:val="24"/>
                <w:szCs w:val="24"/>
                <w:lang w:eastAsia="vi-VN"/>
              </w:rPr>
            </w:pPr>
            <w:r w:rsidRPr="00BA1F55">
              <w:rPr>
                <w:color w:val="000000"/>
                <w:sz w:val="24"/>
                <w:szCs w:val="24"/>
                <w:lang w:eastAsia="vi-VN"/>
              </w:rPr>
              <w:t>ST0008</w:t>
            </w:r>
          </w:p>
        </w:tc>
        <w:tc>
          <w:tcPr>
            <w:tcW w:w="1889" w:type="dxa"/>
            <w:tcBorders>
              <w:top w:val="single" w:sz="4" w:space="0" w:color="8ED973"/>
              <w:left w:val="nil"/>
              <w:bottom w:val="single" w:sz="4" w:space="0" w:color="8ED973"/>
              <w:right w:val="nil"/>
            </w:tcBorders>
            <w:shd w:val="clear" w:color="auto" w:fill="auto"/>
            <w:noWrap/>
            <w:vAlign w:val="center"/>
            <w:hideMark/>
          </w:tcPr>
          <w:p w14:paraId="718E10E0" w14:textId="77777777" w:rsidR="001F533C" w:rsidRPr="00BA1F55" w:rsidRDefault="001F533C" w:rsidP="00826A6E">
            <w:pPr>
              <w:jc w:val="center"/>
              <w:rPr>
                <w:color w:val="000000"/>
                <w:sz w:val="24"/>
                <w:szCs w:val="24"/>
                <w:lang w:eastAsia="vi-VN"/>
              </w:rPr>
            </w:pPr>
            <w:r w:rsidRPr="00BA1F55">
              <w:rPr>
                <w:color w:val="000000"/>
                <w:sz w:val="24"/>
                <w:szCs w:val="24"/>
                <w:lang w:eastAsia="vi-VN"/>
              </w:rPr>
              <w:t>0123456792</w:t>
            </w:r>
          </w:p>
        </w:tc>
        <w:tc>
          <w:tcPr>
            <w:tcW w:w="1891" w:type="dxa"/>
            <w:tcBorders>
              <w:top w:val="single" w:sz="4" w:space="0" w:color="8ED973"/>
              <w:left w:val="nil"/>
              <w:bottom w:val="single" w:sz="4" w:space="0" w:color="8ED973"/>
              <w:right w:val="single" w:sz="4" w:space="0" w:color="8ED973"/>
            </w:tcBorders>
            <w:shd w:val="clear" w:color="auto" w:fill="auto"/>
            <w:noWrap/>
            <w:vAlign w:val="center"/>
            <w:hideMark/>
          </w:tcPr>
          <w:p w14:paraId="722A67CB" w14:textId="77777777" w:rsidR="001F533C" w:rsidRPr="00BA1F55" w:rsidRDefault="001F533C" w:rsidP="00826A6E">
            <w:pPr>
              <w:jc w:val="center"/>
              <w:rPr>
                <w:color w:val="000000"/>
                <w:sz w:val="24"/>
                <w:szCs w:val="24"/>
                <w:lang w:eastAsia="vi-VN"/>
              </w:rPr>
            </w:pPr>
            <w:r w:rsidRPr="00BA1F55">
              <w:rPr>
                <w:color w:val="000000"/>
                <w:sz w:val="24"/>
                <w:szCs w:val="24"/>
                <w:lang w:eastAsia="vi-VN"/>
              </w:rPr>
              <w:t>Tầng 4</w:t>
            </w:r>
          </w:p>
        </w:tc>
      </w:tr>
      <w:tr w:rsidR="00A30DD8" w:rsidRPr="00BA1F55" w14:paraId="5019EDED" w14:textId="77777777" w:rsidTr="00206606">
        <w:trPr>
          <w:trHeight w:val="552"/>
          <w:jc w:val="center"/>
        </w:trPr>
        <w:tc>
          <w:tcPr>
            <w:tcW w:w="1889" w:type="dxa"/>
            <w:tcBorders>
              <w:top w:val="single" w:sz="4" w:space="0" w:color="8ED973"/>
              <w:left w:val="single" w:sz="4" w:space="0" w:color="8ED973"/>
              <w:bottom w:val="single" w:sz="4" w:space="0" w:color="8ED973"/>
              <w:right w:val="nil"/>
            </w:tcBorders>
            <w:shd w:val="clear" w:color="DAF2D0" w:fill="DAF2D0"/>
            <w:noWrap/>
            <w:vAlign w:val="center"/>
            <w:hideMark/>
          </w:tcPr>
          <w:p w14:paraId="356B82D2"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KRHM</w:t>
            </w:r>
          </w:p>
        </w:tc>
        <w:tc>
          <w:tcPr>
            <w:tcW w:w="1891" w:type="dxa"/>
            <w:tcBorders>
              <w:top w:val="single" w:sz="4" w:space="0" w:color="8ED973"/>
              <w:left w:val="nil"/>
              <w:bottom w:val="single" w:sz="4" w:space="0" w:color="8ED973"/>
              <w:right w:val="nil"/>
            </w:tcBorders>
            <w:shd w:val="clear" w:color="DAF2D0" w:fill="DAF2D0"/>
            <w:noWrap/>
            <w:vAlign w:val="center"/>
            <w:hideMark/>
          </w:tcPr>
          <w:p w14:paraId="788677F8"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Khoa Răng Hàm Mặt</w:t>
            </w:r>
          </w:p>
        </w:tc>
        <w:tc>
          <w:tcPr>
            <w:tcW w:w="1889" w:type="dxa"/>
            <w:tcBorders>
              <w:top w:val="single" w:sz="4" w:space="0" w:color="8ED973"/>
              <w:left w:val="nil"/>
              <w:bottom w:val="single" w:sz="4" w:space="0" w:color="8ED973"/>
              <w:right w:val="nil"/>
            </w:tcBorders>
            <w:shd w:val="clear" w:color="DAF2D0" w:fill="DAF2D0"/>
            <w:noWrap/>
            <w:vAlign w:val="center"/>
            <w:hideMark/>
          </w:tcPr>
          <w:p w14:paraId="59B56273" w14:textId="77777777" w:rsidR="001F533C" w:rsidRPr="00BA1F55" w:rsidRDefault="001F533C" w:rsidP="00826A6E">
            <w:pPr>
              <w:jc w:val="center"/>
              <w:rPr>
                <w:color w:val="000000"/>
                <w:sz w:val="24"/>
                <w:szCs w:val="24"/>
                <w:lang w:eastAsia="vi-VN"/>
              </w:rPr>
            </w:pPr>
            <w:r w:rsidRPr="00BA1F55">
              <w:rPr>
                <w:color w:val="000000"/>
                <w:sz w:val="24"/>
                <w:szCs w:val="24"/>
                <w:lang w:eastAsia="vi-VN"/>
              </w:rPr>
              <w:t>2</w:t>
            </w:r>
          </w:p>
        </w:tc>
        <w:tc>
          <w:tcPr>
            <w:tcW w:w="1891" w:type="dxa"/>
            <w:tcBorders>
              <w:top w:val="single" w:sz="4" w:space="0" w:color="8ED973"/>
              <w:left w:val="nil"/>
              <w:bottom w:val="single" w:sz="4" w:space="0" w:color="8ED973"/>
              <w:right w:val="nil"/>
            </w:tcBorders>
            <w:shd w:val="clear" w:color="DAF2D0" w:fill="DAF2D0"/>
            <w:noWrap/>
            <w:vAlign w:val="center"/>
            <w:hideMark/>
          </w:tcPr>
          <w:p w14:paraId="1E8EAB46" w14:textId="77777777" w:rsidR="001F533C" w:rsidRPr="00BA1F55" w:rsidRDefault="001F533C" w:rsidP="00826A6E">
            <w:pPr>
              <w:jc w:val="center"/>
              <w:rPr>
                <w:color w:val="000000"/>
                <w:sz w:val="24"/>
                <w:szCs w:val="24"/>
                <w:lang w:eastAsia="vi-VN"/>
              </w:rPr>
            </w:pPr>
            <w:r w:rsidRPr="00BA1F55">
              <w:rPr>
                <w:color w:val="000000"/>
                <w:sz w:val="24"/>
                <w:szCs w:val="24"/>
                <w:lang w:eastAsia="vi-VN"/>
              </w:rPr>
              <w:t>ST0035</w:t>
            </w:r>
          </w:p>
        </w:tc>
        <w:tc>
          <w:tcPr>
            <w:tcW w:w="1889" w:type="dxa"/>
            <w:tcBorders>
              <w:top w:val="single" w:sz="4" w:space="0" w:color="8ED973"/>
              <w:left w:val="nil"/>
              <w:bottom w:val="single" w:sz="4" w:space="0" w:color="8ED973"/>
              <w:right w:val="nil"/>
            </w:tcBorders>
            <w:shd w:val="clear" w:color="DAF2D0" w:fill="DAF2D0"/>
            <w:noWrap/>
            <w:vAlign w:val="center"/>
            <w:hideMark/>
          </w:tcPr>
          <w:p w14:paraId="624D5992" w14:textId="77777777" w:rsidR="001F533C" w:rsidRPr="00BA1F55" w:rsidRDefault="001F533C" w:rsidP="00826A6E">
            <w:pPr>
              <w:jc w:val="center"/>
              <w:rPr>
                <w:color w:val="000000"/>
                <w:sz w:val="24"/>
                <w:szCs w:val="24"/>
                <w:lang w:eastAsia="vi-VN"/>
              </w:rPr>
            </w:pPr>
            <w:r w:rsidRPr="00BA1F55">
              <w:rPr>
                <w:color w:val="000000"/>
                <w:sz w:val="24"/>
                <w:szCs w:val="24"/>
                <w:lang w:eastAsia="vi-VN"/>
              </w:rPr>
              <w:t>0123456700</w:t>
            </w:r>
          </w:p>
        </w:tc>
        <w:tc>
          <w:tcPr>
            <w:tcW w:w="1891" w:type="dxa"/>
            <w:tcBorders>
              <w:top w:val="single" w:sz="4" w:space="0" w:color="8ED973"/>
              <w:left w:val="nil"/>
              <w:bottom w:val="single" w:sz="4" w:space="0" w:color="8ED973"/>
              <w:right w:val="single" w:sz="4" w:space="0" w:color="8ED973"/>
            </w:tcBorders>
            <w:shd w:val="clear" w:color="DAF2D0" w:fill="DAF2D0"/>
            <w:noWrap/>
            <w:vAlign w:val="center"/>
            <w:hideMark/>
          </w:tcPr>
          <w:p w14:paraId="4C721845" w14:textId="77777777" w:rsidR="001F533C" w:rsidRPr="00BA1F55" w:rsidRDefault="001F533C" w:rsidP="00826A6E">
            <w:pPr>
              <w:jc w:val="center"/>
              <w:rPr>
                <w:color w:val="000000"/>
                <w:sz w:val="24"/>
                <w:szCs w:val="24"/>
                <w:lang w:eastAsia="vi-VN"/>
              </w:rPr>
            </w:pPr>
            <w:r w:rsidRPr="00BA1F55">
              <w:rPr>
                <w:color w:val="000000"/>
                <w:sz w:val="24"/>
                <w:szCs w:val="24"/>
                <w:lang w:eastAsia="vi-VN"/>
              </w:rPr>
              <w:t>Tầng 12</w:t>
            </w:r>
          </w:p>
        </w:tc>
      </w:tr>
      <w:tr w:rsidR="001F533C" w:rsidRPr="00BA1F55" w14:paraId="2C0D0228" w14:textId="77777777" w:rsidTr="00206606">
        <w:trPr>
          <w:trHeight w:val="552"/>
          <w:jc w:val="center"/>
        </w:trPr>
        <w:tc>
          <w:tcPr>
            <w:tcW w:w="1889" w:type="dxa"/>
            <w:tcBorders>
              <w:top w:val="single" w:sz="4" w:space="0" w:color="8ED973"/>
              <w:left w:val="single" w:sz="4" w:space="0" w:color="8ED973"/>
              <w:bottom w:val="single" w:sz="4" w:space="0" w:color="8ED973"/>
              <w:right w:val="nil"/>
            </w:tcBorders>
            <w:shd w:val="clear" w:color="auto" w:fill="auto"/>
            <w:noWrap/>
            <w:vAlign w:val="center"/>
            <w:hideMark/>
          </w:tcPr>
          <w:p w14:paraId="0DC9754B"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KS</w:t>
            </w:r>
          </w:p>
        </w:tc>
        <w:tc>
          <w:tcPr>
            <w:tcW w:w="1891" w:type="dxa"/>
            <w:tcBorders>
              <w:top w:val="single" w:sz="4" w:space="0" w:color="8ED973"/>
              <w:left w:val="nil"/>
              <w:bottom w:val="single" w:sz="4" w:space="0" w:color="8ED973"/>
              <w:right w:val="nil"/>
            </w:tcBorders>
            <w:shd w:val="clear" w:color="auto" w:fill="auto"/>
            <w:noWrap/>
            <w:vAlign w:val="center"/>
            <w:hideMark/>
          </w:tcPr>
          <w:p w14:paraId="04A569B5"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Khoa Sản</w:t>
            </w:r>
          </w:p>
        </w:tc>
        <w:tc>
          <w:tcPr>
            <w:tcW w:w="1889" w:type="dxa"/>
            <w:tcBorders>
              <w:top w:val="single" w:sz="4" w:space="0" w:color="8ED973"/>
              <w:left w:val="nil"/>
              <w:bottom w:val="single" w:sz="4" w:space="0" w:color="8ED973"/>
              <w:right w:val="nil"/>
            </w:tcBorders>
            <w:shd w:val="clear" w:color="auto" w:fill="auto"/>
            <w:noWrap/>
            <w:vAlign w:val="center"/>
            <w:hideMark/>
          </w:tcPr>
          <w:p w14:paraId="58D505B7" w14:textId="77777777" w:rsidR="001F533C" w:rsidRPr="00BA1F55" w:rsidRDefault="001F533C" w:rsidP="00826A6E">
            <w:pPr>
              <w:jc w:val="center"/>
              <w:rPr>
                <w:color w:val="000000"/>
                <w:sz w:val="24"/>
                <w:szCs w:val="24"/>
                <w:lang w:eastAsia="vi-VN"/>
              </w:rPr>
            </w:pPr>
            <w:r w:rsidRPr="00BA1F55">
              <w:rPr>
                <w:color w:val="000000"/>
                <w:sz w:val="24"/>
                <w:szCs w:val="24"/>
                <w:lang w:eastAsia="vi-VN"/>
              </w:rPr>
              <w:t>4</w:t>
            </w:r>
          </w:p>
        </w:tc>
        <w:tc>
          <w:tcPr>
            <w:tcW w:w="1891" w:type="dxa"/>
            <w:tcBorders>
              <w:top w:val="single" w:sz="4" w:space="0" w:color="8ED973"/>
              <w:left w:val="nil"/>
              <w:bottom w:val="single" w:sz="4" w:space="0" w:color="8ED973"/>
              <w:right w:val="nil"/>
            </w:tcBorders>
            <w:shd w:val="clear" w:color="auto" w:fill="auto"/>
            <w:noWrap/>
            <w:vAlign w:val="center"/>
            <w:hideMark/>
          </w:tcPr>
          <w:p w14:paraId="7F4929D3" w14:textId="77777777" w:rsidR="001F533C" w:rsidRPr="00BA1F55" w:rsidRDefault="001F533C" w:rsidP="00826A6E">
            <w:pPr>
              <w:jc w:val="center"/>
              <w:rPr>
                <w:color w:val="000000"/>
                <w:sz w:val="24"/>
                <w:szCs w:val="24"/>
                <w:lang w:eastAsia="vi-VN"/>
              </w:rPr>
            </w:pPr>
            <w:r w:rsidRPr="00BA1F55">
              <w:rPr>
                <w:color w:val="000000"/>
                <w:sz w:val="24"/>
                <w:szCs w:val="24"/>
                <w:lang w:eastAsia="vi-VN"/>
              </w:rPr>
              <w:t>ST0001</w:t>
            </w:r>
          </w:p>
        </w:tc>
        <w:tc>
          <w:tcPr>
            <w:tcW w:w="1889" w:type="dxa"/>
            <w:tcBorders>
              <w:top w:val="single" w:sz="4" w:space="0" w:color="8ED973"/>
              <w:left w:val="nil"/>
              <w:bottom w:val="single" w:sz="4" w:space="0" w:color="8ED973"/>
              <w:right w:val="nil"/>
            </w:tcBorders>
            <w:shd w:val="clear" w:color="auto" w:fill="auto"/>
            <w:noWrap/>
            <w:vAlign w:val="center"/>
            <w:hideMark/>
          </w:tcPr>
          <w:p w14:paraId="34D67685" w14:textId="77777777" w:rsidR="001F533C" w:rsidRPr="00BA1F55" w:rsidRDefault="001F533C" w:rsidP="00826A6E">
            <w:pPr>
              <w:jc w:val="center"/>
              <w:rPr>
                <w:color w:val="000000"/>
                <w:sz w:val="24"/>
                <w:szCs w:val="24"/>
                <w:lang w:eastAsia="vi-VN"/>
              </w:rPr>
            </w:pPr>
            <w:r w:rsidRPr="00BA1F55">
              <w:rPr>
                <w:color w:val="000000"/>
                <w:sz w:val="24"/>
                <w:szCs w:val="24"/>
                <w:lang w:eastAsia="vi-VN"/>
              </w:rPr>
              <w:t>0123456791</w:t>
            </w:r>
          </w:p>
        </w:tc>
        <w:tc>
          <w:tcPr>
            <w:tcW w:w="1891" w:type="dxa"/>
            <w:tcBorders>
              <w:top w:val="single" w:sz="4" w:space="0" w:color="8ED973"/>
              <w:left w:val="nil"/>
              <w:bottom w:val="single" w:sz="4" w:space="0" w:color="8ED973"/>
              <w:right w:val="single" w:sz="4" w:space="0" w:color="8ED973"/>
            </w:tcBorders>
            <w:shd w:val="clear" w:color="auto" w:fill="auto"/>
            <w:noWrap/>
            <w:vAlign w:val="center"/>
            <w:hideMark/>
          </w:tcPr>
          <w:p w14:paraId="228D9154" w14:textId="77777777" w:rsidR="001F533C" w:rsidRPr="00BA1F55" w:rsidRDefault="001F533C" w:rsidP="00826A6E">
            <w:pPr>
              <w:jc w:val="center"/>
              <w:rPr>
                <w:color w:val="000000"/>
                <w:sz w:val="24"/>
                <w:szCs w:val="24"/>
                <w:lang w:eastAsia="vi-VN"/>
              </w:rPr>
            </w:pPr>
            <w:r w:rsidRPr="00BA1F55">
              <w:rPr>
                <w:color w:val="000000"/>
                <w:sz w:val="24"/>
                <w:szCs w:val="24"/>
                <w:lang w:eastAsia="vi-VN"/>
              </w:rPr>
              <w:t>Tầng 3</w:t>
            </w:r>
          </w:p>
        </w:tc>
      </w:tr>
      <w:tr w:rsidR="00A30DD8" w:rsidRPr="00BA1F55" w14:paraId="57A4C7FC" w14:textId="77777777" w:rsidTr="00206606">
        <w:trPr>
          <w:trHeight w:val="552"/>
          <w:jc w:val="center"/>
        </w:trPr>
        <w:tc>
          <w:tcPr>
            <w:tcW w:w="1889" w:type="dxa"/>
            <w:tcBorders>
              <w:top w:val="single" w:sz="4" w:space="0" w:color="8ED973"/>
              <w:left w:val="single" w:sz="4" w:space="0" w:color="8ED973"/>
              <w:bottom w:val="single" w:sz="4" w:space="0" w:color="8ED973"/>
              <w:right w:val="nil"/>
            </w:tcBorders>
            <w:shd w:val="clear" w:color="DAF2D0" w:fill="DAF2D0"/>
            <w:noWrap/>
            <w:vAlign w:val="center"/>
            <w:hideMark/>
          </w:tcPr>
          <w:p w14:paraId="0A188CAE"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KTK</w:t>
            </w:r>
          </w:p>
        </w:tc>
        <w:tc>
          <w:tcPr>
            <w:tcW w:w="1891" w:type="dxa"/>
            <w:tcBorders>
              <w:top w:val="single" w:sz="4" w:space="0" w:color="8ED973"/>
              <w:left w:val="nil"/>
              <w:bottom w:val="single" w:sz="4" w:space="0" w:color="8ED973"/>
              <w:right w:val="nil"/>
            </w:tcBorders>
            <w:shd w:val="clear" w:color="DAF2D0" w:fill="DAF2D0"/>
            <w:noWrap/>
            <w:vAlign w:val="center"/>
            <w:hideMark/>
          </w:tcPr>
          <w:p w14:paraId="6AD9A203"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Khoa Thần kinh</w:t>
            </w:r>
          </w:p>
        </w:tc>
        <w:tc>
          <w:tcPr>
            <w:tcW w:w="1889" w:type="dxa"/>
            <w:tcBorders>
              <w:top w:val="single" w:sz="4" w:space="0" w:color="8ED973"/>
              <w:left w:val="nil"/>
              <w:bottom w:val="single" w:sz="4" w:space="0" w:color="8ED973"/>
              <w:right w:val="nil"/>
            </w:tcBorders>
            <w:shd w:val="clear" w:color="DAF2D0" w:fill="DAF2D0"/>
            <w:noWrap/>
            <w:vAlign w:val="center"/>
            <w:hideMark/>
          </w:tcPr>
          <w:p w14:paraId="3A292CC6" w14:textId="77777777" w:rsidR="001F533C" w:rsidRPr="00BA1F55" w:rsidRDefault="001F533C" w:rsidP="00826A6E">
            <w:pPr>
              <w:jc w:val="center"/>
              <w:rPr>
                <w:color w:val="000000"/>
                <w:sz w:val="24"/>
                <w:szCs w:val="24"/>
                <w:lang w:eastAsia="vi-VN"/>
              </w:rPr>
            </w:pPr>
            <w:r w:rsidRPr="00BA1F55">
              <w:rPr>
                <w:color w:val="000000"/>
                <w:sz w:val="24"/>
                <w:szCs w:val="24"/>
                <w:lang w:eastAsia="vi-VN"/>
              </w:rPr>
              <w:t>2</w:t>
            </w:r>
          </w:p>
        </w:tc>
        <w:tc>
          <w:tcPr>
            <w:tcW w:w="1891" w:type="dxa"/>
            <w:tcBorders>
              <w:top w:val="single" w:sz="4" w:space="0" w:color="8ED973"/>
              <w:left w:val="nil"/>
              <w:bottom w:val="single" w:sz="4" w:space="0" w:color="8ED973"/>
              <w:right w:val="nil"/>
            </w:tcBorders>
            <w:shd w:val="clear" w:color="DAF2D0" w:fill="DAF2D0"/>
            <w:noWrap/>
            <w:vAlign w:val="center"/>
            <w:hideMark/>
          </w:tcPr>
          <w:p w14:paraId="58A7801E" w14:textId="77777777" w:rsidR="001F533C" w:rsidRPr="00BA1F55" w:rsidRDefault="001F533C" w:rsidP="00826A6E">
            <w:pPr>
              <w:jc w:val="center"/>
              <w:rPr>
                <w:color w:val="000000"/>
                <w:sz w:val="24"/>
                <w:szCs w:val="24"/>
                <w:lang w:eastAsia="vi-VN"/>
              </w:rPr>
            </w:pPr>
            <w:r w:rsidRPr="00BA1F55">
              <w:rPr>
                <w:color w:val="000000"/>
                <w:sz w:val="24"/>
                <w:szCs w:val="24"/>
                <w:lang w:eastAsia="vi-VN"/>
              </w:rPr>
              <w:t>ST0005</w:t>
            </w:r>
          </w:p>
        </w:tc>
        <w:tc>
          <w:tcPr>
            <w:tcW w:w="1889" w:type="dxa"/>
            <w:tcBorders>
              <w:top w:val="single" w:sz="4" w:space="0" w:color="8ED973"/>
              <w:left w:val="nil"/>
              <w:bottom w:val="single" w:sz="4" w:space="0" w:color="8ED973"/>
              <w:right w:val="nil"/>
            </w:tcBorders>
            <w:shd w:val="clear" w:color="DAF2D0" w:fill="DAF2D0"/>
            <w:noWrap/>
            <w:vAlign w:val="center"/>
            <w:hideMark/>
          </w:tcPr>
          <w:p w14:paraId="2CEAF716" w14:textId="77777777" w:rsidR="001F533C" w:rsidRPr="00BA1F55" w:rsidRDefault="001F533C" w:rsidP="00826A6E">
            <w:pPr>
              <w:jc w:val="center"/>
              <w:rPr>
                <w:color w:val="000000"/>
                <w:sz w:val="24"/>
                <w:szCs w:val="24"/>
                <w:lang w:eastAsia="vi-VN"/>
              </w:rPr>
            </w:pPr>
            <w:r w:rsidRPr="00BA1F55">
              <w:rPr>
                <w:color w:val="000000"/>
                <w:sz w:val="24"/>
                <w:szCs w:val="24"/>
                <w:lang w:eastAsia="vi-VN"/>
              </w:rPr>
              <w:t>0123456796</w:t>
            </w:r>
          </w:p>
        </w:tc>
        <w:tc>
          <w:tcPr>
            <w:tcW w:w="1891" w:type="dxa"/>
            <w:tcBorders>
              <w:top w:val="single" w:sz="4" w:space="0" w:color="8ED973"/>
              <w:left w:val="nil"/>
              <w:bottom w:val="single" w:sz="4" w:space="0" w:color="8ED973"/>
              <w:right w:val="single" w:sz="4" w:space="0" w:color="8ED973"/>
            </w:tcBorders>
            <w:shd w:val="clear" w:color="DAF2D0" w:fill="DAF2D0"/>
            <w:noWrap/>
            <w:vAlign w:val="center"/>
            <w:hideMark/>
          </w:tcPr>
          <w:p w14:paraId="4D15C7F4" w14:textId="77777777" w:rsidR="001F533C" w:rsidRPr="00BA1F55" w:rsidRDefault="001F533C" w:rsidP="00826A6E">
            <w:pPr>
              <w:jc w:val="center"/>
              <w:rPr>
                <w:color w:val="000000"/>
                <w:sz w:val="24"/>
                <w:szCs w:val="24"/>
                <w:lang w:eastAsia="vi-VN"/>
              </w:rPr>
            </w:pPr>
            <w:r w:rsidRPr="00BA1F55">
              <w:rPr>
                <w:color w:val="000000"/>
                <w:sz w:val="24"/>
                <w:szCs w:val="24"/>
                <w:lang w:eastAsia="vi-VN"/>
              </w:rPr>
              <w:t>Tầng 8</w:t>
            </w:r>
          </w:p>
        </w:tc>
      </w:tr>
      <w:tr w:rsidR="001F533C" w:rsidRPr="00BA1F55" w14:paraId="3E602DB5" w14:textId="77777777" w:rsidTr="00206606">
        <w:trPr>
          <w:trHeight w:val="552"/>
          <w:jc w:val="center"/>
        </w:trPr>
        <w:tc>
          <w:tcPr>
            <w:tcW w:w="1889" w:type="dxa"/>
            <w:tcBorders>
              <w:top w:val="single" w:sz="4" w:space="0" w:color="8ED973"/>
              <w:left w:val="single" w:sz="4" w:space="0" w:color="8ED973"/>
              <w:bottom w:val="single" w:sz="4" w:space="0" w:color="8ED973"/>
              <w:right w:val="nil"/>
            </w:tcBorders>
            <w:shd w:val="clear" w:color="auto" w:fill="auto"/>
            <w:noWrap/>
            <w:vAlign w:val="center"/>
            <w:hideMark/>
          </w:tcPr>
          <w:p w14:paraId="67990169"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KTM</w:t>
            </w:r>
          </w:p>
        </w:tc>
        <w:tc>
          <w:tcPr>
            <w:tcW w:w="1891" w:type="dxa"/>
            <w:tcBorders>
              <w:top w:val="single" w:sz="4" w:space="0" w:color="8ED973"/>
              <w:left w:val="nil"/>
              <w:bottom w:val="single" w:sz="4" w:space="0" w:color="8ED973"/>
              <w:right w:val="nil"/>
            </w:tcBorders>
            <w:shd w:val="clear" w:color="auto" w:fill="auto"/>
            <w:noWrap/>
            <w:vAlign w:val="center"/>
            <w:hideMark/>
          </w:tcPr>
          <w:p w14:paraId="73D80470"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Khoa Tim mạch</w:t>
            </w:r>
          </w:p>
        </w:tc>
        <w:tc>
          <w:tcPr>
            <w:tcW w:w="1889" w:type="dxa"/>
            <w:tcBorders>
              <w:top w:val="single" w:sz="4" w:space="0" w:color="8ED973"/>
              <w:left w:val="nil"/>
              <w:bottom w:val="single" w:sz="4" w:space="0" w:color="8ED973"/>
              <w:right w:val="nil"/>
            </w:tcBorders>
            <w:shd w:val="clear" w:color="auto" w:fill="auto"/>
            <w:noWrap/>
            <w:vAlign w:val="center"/>
            <w:hideMark/>
          </w:tcPr>
          <w:p w14:paraId="412F4116" w14:textId="77777777" w:rsidR="001F533C" w:rsidRPr="00BA1F55" w:rsidRDefault="001F533C" w:rsidP="00826A6E">
            <w:pPr>
              <w:jc w:val="center"/>
              <w:rPr>
                <w:color w:val="000000"/>
                <w:sz w:val="24"/>
                <w:szCs w:val="24"/>
                <w:lang w:eastAsia="vi-VN"/>
              </w:rPr>
            </w:pPr>
            <w:r w:rsidRPr="00BA1F55">
              <w:rPr>
                <w:color w:val="000000"/>
                <w:sz w:val="24"/>
                <w:szCs w:val="24"/>
                <w:lang w:eastAsia="vi-VN"/>
              </w:rPr>
              <w:t>5</w:t>
            </w:r>
          </w:p>
        </w:tc>
        <w:tc>
          <w:tcPr>
            <w:tcW w:w="1891" w:type="dxa"/>
            <w:tcBorders>
              <w:top w:val="single" w:sz="4" w:space="0" w:color="8ED973"/>
              <w:left w:val="nil"/>
              <w:bottom w:val="single" w:sz="4" w:space="0" w:color="8ED973"/>
              <w:right w:val="nil"/>
            </w:tcBorders>
            <w:shd w:val="clear" w:color="auto" w:fill="auto"/>
            <w:noWrap/>
            <w:vAlign w:val="center"/>
            <w:hideMark/>
          </w:tcPr>
          <w:p w14:paraId="4CE0C155" w14:textId="77777777" w:rsidR="001F533C" w:rsidRPr="00BA1F55" w:rsidRDefault="001F533C" w:rsidP="00826A6E">
            <w:pPr>
              <w:jc w:val="center"/>
              <w:rPr>
                <w:color w:val="000000"/>
                <w:sz w:val="24"/>
                <w:szCs w:val="24"/>
                <w:lang w:eastAsia="vi-VN"/>
              </w:rPr>
            </w:pPr>
            <w:r w:rsidRPr="00BA1F55">
              <w:rPr>
                <w:color w:val="000000"/>
                <w:sz w:val="24"/>
                <w:szCs w:val="24"/>
                <w:lang w:eastAsia="vi-VN"/>
              </w:rPr>
              <w:t>ST0004</w:t>
            </w:r>
          </w:p>
        </w:tc>
        <w:tc>
          <w:tcPr>
            <w:tcW w:w="1889" w:type="dxa"/>
            <w:tcBorders>
              <w:top w:val="single" w:sz="4" w:space="0" w:color="8ED973"/>
              <w:left w:val="nil"/>
              <w:bottom w:val="single" w:sz="4" w:space="0" w:color="8ED973"/>
              <w:right w:val="nil"/>
            </w:tcBorders>
            <w:shd w:val="clear" w:color="auto" w:fill="auto"/>
            <w:noWrap/>
            <w:vAlign w:val="center"/>
            <w:hideMark/>
          </w:tcPr>
          <w:p w14:paraId="6565B9A3" w14:textId="77777777" w:rsidR="001F533C" w:rsidRPr="00BA1F55" w:rsidRDefault="001F533C" w:rsidP="00826A6E">
            <w:pPr>
              <w:jc w:val="center"/>
              <w:rPr>
                <w:color w:val="000000"/>
                <w:sz w:val="24"/>
                <w:szCs w:val="24"/>
                <w:lang w:eastAsia="vi-VN"/>
              </w:rPr>
            </w:pPr>
            <w:r w:rsidRPr="00BA1F55">
              <w:rPr>
                <w:color w:val="000000"/>
                <w:sz w:val="24"/>
                <w:szCs w:val="24"/>
                <w:lang w:eastAsia="vi-VN"/>
              </w:rPr>
              <w:t>0123456795</w:t>
            </w:r>
          </w:p>
        </w:tc>
        <w:tc>
          <w:tcPr>
            <w:tcW w:w="1891" w:type="dxa"/>
            <w:tcBorders>
              <w:top w:val="single" w:sz="4" w:space="0" w:color="8ED973"/>
              <w:left w:val="nil"/>
              <w:bottom w:val="single" w:sz="4" w:space="0" w:color="8ED973"/>
              <w:right w:val="single" w:sz="4" w:space="0" w:color="8ED973"/>
            </w:tcBorders>
            <w:shd w:val="clear" w:color="auto" w:fill="auto"/>
            <w:noWrap/>
            <w:vAlign w:val="center"/>
            <w:hideMark/>
          </w:tcPr>
          <w:p w14:paraId="0A8F814D" w14:textId="77777777" w:rsidR="001F533C" w:rsidRPr="00BA1F55" w:rsidRDefault="001F533C" w:rsidP="00826A6E">
            <w:pPr>
              <w:jc w:val="center"/>
              <w:rPr>
                <w:color w:val="000000"/>
                <w:sz w:val="24"/>
                <w:szCs w:val="24"/>
                <w:lang w:eastAsia="vi-VN"/>
              </w:rPr>
            </w:pPr>
            <w:r w:rsidRPr="00BA1F55">
              <w:rPr>
                <w:color w:val="000000"/>
                <w:sz w:val="24"/>
                <w:szCs w:val="24"/>
                <w:lang w:eastAsia="vi-VN"/>
              </w:rPr>
              <w:t>Tầng 7</w:t>
            </w:r>
          </w:p>
        </w:tc>
      </w:tr>
    </w:tbl>
    <w:p w14:paraId="0AC63E37" w14:textId="77777777" w:rsidR="004B3D68" w:rsidRPr="00BA1F55" w:rsidRDefault="004B3D68" w:rsidP="003B7562">
      <w:pPr>
        <w:rPr>
          <w:b/>
          <w:bCs/>
          <w:sz w:val="24"/>
          <w:szCs w:val="24"/>
        </w:rPr>
      </w:pPr>
    </w:p>
    <w:p w14:paraId="724D8611" w14:textId="77777777" w:rsidR="008D7983" w:rsidRPr="00BA1F55" w:rsidRDefault="008D7983" w:rsidP="008D7983">
      <w:pPr>
        <w:jc w:val="center"/>
        <w:rPr>
          <w:b/>
          <w:bCs/>
          <w:sz w:val="24"/>
          <w:szCs w:val="24"/>
        </w:rPr>
      </w:pPr>
      <w:r w:rsidRPr="00BA1F55">
        <w:rPr>
          <w:b/>
          <w:bCs/>
          <w:sz w:val="24"/>
          <w:szCs w:val="24"/>
        </w:rPr>
        <w:t>Bảng Staff</w:t>
      </w:r>
    </w:p>
    <w:tbl>
      <w:tblPr>
        <w:tblW w:w="11340" w:type="dxa"/>
        <w:jc w:val="center"/>
        <w:tblLayout w:type="fixed"/>
        <w:tblLook w:val="04A0" w:firstRow="1" w:lastRow="0" w:firstColumn="1" w:lastColumn="0" w:noHBand="0" w:noVBand="1"/>
      </w:tblPr>
      <w:tblGrid>
        <w:gridCol w:w="1133"/>
        <w:gridCol w:w="1133"/>
        <w:gridCol w:w="1133"/>
        <w:gridCol w:w="1135"/>
        <w:gridCol w:w="1134"/>
        <w:gridCol w:w="1134"/>
        <w:gridCol w:w="1135"/>
        <w:gridCol w:w="1134"/>
        <w:gridCol w:w="1134"/>
        <w:gridCol w:w="1135"/>
      </w:tblGrid>
      <w:tr w:rsidR="00957DAD" w:rsidRPr="00BA1F55" w14:paraId="7B0EF39A" w14:textId="77777777" w:rsidTr="007765E4">
        <w:trPr>
          <w:trHeight w:val="277"/>
          <w:tblHeader/>
          <w:jc w:val="center"/>
        </w:trPr>
        <w:tc>
          <w:tcPr>
            <w:tcW w:w="1133" w:type="dxa"/>
            <w:tcBorders>
              <w:top w:val="single" w:sz="4" w:space="0" w:color="8ED973"/>
              <w:left w:val="single" w:sz="4" w:space="0" w:color="8ED973"/>
              <w:bottom w:val="single" w:sz="4" w:space="0" w:color="8ED973"/>
              <w:right w:val="nil"/>
            </w:tcBorders>
            <w:shd w:val="clear" w:color="4EA72E" w:fill="4EA72E"/>
            <w:noWrap/>
            <w:vAlign w:val="center"/>
            <w:hideMark/>
          </w:tcPr>
          <w:p w14:paraId="231D1BF6" w14:textId="77777777" w:rsidR="00214E04" w:rsidRPr="00BA1F55" w:rsidRDefault="00214E04" w:rsidP="001A1DCD">
            <w:pPr>
              <w:keepLines/>
              <w:jc w:val="center"/>
              <w:rPr>
                <w:b/>
                <w:color w:val="FFFFFF"/>
                <w:sz w:val="24"/>
                <w:szCs w:val="24"/>
                <w:lang w:eastAsia="vi-VN"/>
              </w:rPr>
            </w:pPr>
            <w:r w:rsidRPr="00BA1F55">
              <w:rPr>
                <w:b/>
                <w:color w:val="FFFFFF"/>
                <w:sz w:val="24"/>
                <w:szCs w:val="24"/>
                <w:lang w:eastAsia="vi-VN"/>
              </w:rPr>
              <w:lastRenderedPageBreak/>
              <w:t>StaffID</w:t>
            </w:r>
          </w:p>
        </w:tc>
        <w:tc>
          <w:tcPr>
            <w:tcW w:w="1133" w:type="dxa"/>
            <w:tcBorders>
              <w:top w:val="single" w:sz="4" w:space="0" w:color="8ED973"/>
              <w:left w:val="nil"/>
              <w:bottom w:val="single" w:sz="4" w:space="0" w:color="8ED973"/>
              <w:right w:val="nil"/>
            </w:tcBorders>
            <w:shd w:val="clear" w:color="4EA72E" w:fill="4EA72E"/>
            <w:noWrap/>
            <w:vAlign w:val="center"/>
            <w:hideMark/>
          </w:tcPr>
          <w:p w14:paraId="2EC6617E" w14:textId="77777777" w:rsidR="00214E04" w:rsidRPr="00BA1F55" w:rsidRDefault="00214E04" w:rsidP="001A1DCD">
            <w:pPr>
              <w:keepLines/>
              <w:jc w:val="center"/>
              <w:rPr>
                <w:b/>
                <w:color w:val="FFFFFF"/>
                <w:sz w:val="24"/>
                <w:szCs w:val="24"/>
                <w:lang w:eastAsia="vi-VN"/>
              </w:rPr>
            </w:pPr>
            <w:r w:rsidRPr="00BA1F55">
              <w:rPr>
                <w:b/>
                <w:color w:val="FFFFFF"/>
                <w:sz w:val="24"/>
                <w:szCs w:val="24"/>
                <w:lang w:eastAsia="vi-VN"/>
              </w:rPr>
              <w:t>FullName</w:t>
            </w:r>
          </w:p>
        </w:tc>
        <w:tc>
          <w:tcPr>
            <w:tcW w:w="1133" w:type="dxa"/>
            <w:tcBorders>
              <w:top w:val="single" w:sz="4" w:space="0" w:color="8ED973"/>
              <w:left w:val="nil"/>
              <w:bottom w:val="single" w:sz="4" w:space="0" w:color="8ED973"/>
              <w:right w:val="nil"/>
            </w:tcBorders>
            <w:shd w:val="clear" w:color="4EA72E" w:fill="4EA72E"/>
            <w:noWrap/>
            <w:vAlign w:val="center"/>
            <w:hideMark/>
          </w:tcPr>
          <w:p w14:paraId="0B96F04D" w14:textId="77777777" w:rsidR="00214E04" w:rsidRPr="00BA1F55" w:rsidRDefault="00214E04" w:rsidP="001A1DCD">
            <w:pPr>
              <w:keepLines/>
              <w:jc w:val="center"/>
              <w:rPr>
                <w:b/>
                <w:color w:val="FFFFFF"/>
                <w:sz w:val="24"/>
                <w:szCs w:val="24"/>
                <w:lang w:eastAsia="vi-VN"/>
              </w:rPr>
            </w:pPr>
            <w:r w:rsidRPr="00BA1F55">
              <w:rPr>
                <w:b/>
                <w:color w:val="FFFFFF"/>
                <w:sz w:val="24"/>
                <w:szCs w:val="24"/>
                <w:lang w:eastAsia="vi-VN"/>
              </w:rPr>
              <w:t>TypeOfStaff</w:t>
            </w:r>
          </w:p>
        </w:tc>
        <w:tc>
          <w:tcPr>
            <w:tcW w:w="1135" w:type="dxa"/>
            <w:tcBorders>
              <w:top w:val="single" w:sz="4" w:space="0" w:color="8ED973"/>
              <w:left w:val="nil"/>
              <w:bottom w:val="single" w:sz="4" w:space="0" w:color="8ED973"/>
              <w:right w:val="nil"/>
            </w:tcBorders>
            <w:shd w:val="clear" w:color="4EA72E" w:fill="4EA72E"/>
            <w:noWrap/>
            <w:vAlign w:val="center"/>
            <w:hideMark/>
          </w:tcPr>
          <w:p w14:paraId="388D5F10" w14:textId="77777777" w:rsidR="00214E04" w:rsidRPr="00BA1F55" w:rsidRDefault="00214E04" w:rsidP="001A1DCD">
            <w:pPr>
              <w:keepLines/>
              <w:jc w:val="center"/>
              <w:rPr>
                <w:b/>
                <w:color w:val="FFFFFF"/>
                <w:sz w:val="24"/>
                <w:szCs w:val="24"/>
                <w:lang w:eastAsia="vi-VN"/>
              </w:rPr>
            </w:pPr>
            <w:r w:rsidRPr="00BA1F55">
              <w:rPr>
                <w:b/>
                <w:color w:val="FFFFFF"/>
                <w:sz w:val="24"/>
                <w:szCs w:val="24"/>
                <w:lang w:eastAsia="vi-VN"/>
              </w:rPr>
              <w:t>Gender</w:t>
            </w:r>
          </w:p>
        </w:tc>
        <w:tc>
          <w:tcPr>
            <w:tcW w:w="1134" w:type="dxa"/>
            <w:tcBorders>
              <w:top w:val="single" w:sz="4" w:space="0" w:color="8ED973"/>
              <w:left w:val="nil"/>
              <w:bottom w:val="single" w:sz="4" w:space="0" w:color="8ED973"/>
              <w:right w:val="nil"/>
            </w:tcBorders>
            <w:shd w:val="clear" w:color="4EA72E" w:fill="4EA72E"/>
            <w:noWrap/>
            <w:vAlign w:val="center"/>
            <w:hideMark/>
          </w:tcPr>
          <w:p w14:paraId="2284BF48" w14:textId="77777777" w:rsidR="00214E04" w:rsidRPr="00BA1F55" w:rsidRDefault="00214E04" w:rsidP="001A1DCD">
            <w:pPr>
              <w:keepLines/>
              <w:jc w:val="center"/>
              <w:rPr>
                <w:b/>
                <w:color w:val="FFFFFF"/>
                <w:sz w:val="24"/>
                <w:szCs w:val="24"/>
                <w:lang w:eastAsia="vi-VN"/>
              </w:rPr>
            </w:pPr>
            <w:r w:rsidRPr="00BA1F55">
              <w:rPr>
                <w:b/>
                <w:color w:val="FFFFFF"/>
                <w:sz w:val="24"/>
                <w:szCs w:val="24"/>
                <w:lang w:eastAsia="vi-VN"/>
              </w:rPr>
              <w:t>DateOfBirth</w:t>
            </w:r>
          </w:p>
        </w:tc>
        <w:tc>
          <w:tcPr>
            <w:tcW w:w="1134" w:type="dxa"/>
            <w:tcBorders>
              <w:top w:val="single" w:sz="4" w:space="0" w:color="8ED973"/>
              <w:left w:val="nil"/>
              <w:bottom w:val="single" w:sz="4" w:space="0" w:color="8ED973"/>
              <w:right w:val="nil"/>
            </w:tcBorders>
            <w:shd w:val="clear" w:color="4EA72E" w:fill="4EA72E"/>
            <w:noWrap/>
            <w:vAlign w:val="center"/>
            <w:hideMark/>
          </w:tcPr>
          <w:p w14:paraId="59AAF829" w14:textId="77777777" w:rsidR="00214E04" w:rsidRPr="00BA1F55" w:rsidRDefault="00214E04" w:rsidP="001A1DCD">
            <w:pPr>
              <w:keepLines/>
              <w:jc w:val="center"/>
              <w:rPr>
                <w:b/>
                <w:color w:val="FFFFFF"/>
                <w:sz w:val="24"/>
                <w:szCs w:val="24"/>
                <w:lang w:eastAsia="vi-VN"/>
              </w:rPr>
            </w:pPr>
            <w:r w:rsidRPr="00BA1F55">
              <w:rPr>
                <w:b/>
                <w:color w:val="FFFFFF"/>
                <w:sz w:val="24"/>
                <w:szCs w:val="24"/>
                <w:lang w:eastAsia="vi-VN"/>
              </w:rPr>
              <w:t>PhoneNumber</w:t>
            </w:r>
          </w:p>
        </w:tc>
        <w:tc>
          <w:tcPr>
            <w:tcW w:w="1135" w:type="dxa"/>
            <w:tcBorders>
              <w:top w:val="single" w:sz="4" w:space="0" w:color="8ED973"/>
              <w:left w:val="nil"/>
              <w:bottom w:val="single" w:sz="4" w:space="0" w:color="8ED973"/>
              <w:right w:val="nil"/>
            </w:tcBorders>
            <w:shd w:val="clear" w:color="4EA72E" w:fill="4EA72E"/>
            <w:noWrap/>
            <w:vAlign w:val="center"/>
            <w:hideMark/>
          </w:tcPr>
          <w:p w14:paraId="0EFF0FEB" w14:textId="77777777" w:rsidR="00214E04" w:rsidRPr="00BA1F55" w:rsidRDefault="00214E04" w:rsidP="001A1DCD">
            <w:pPr>
              <w:keepLines/>
              <w:jc w:val="center"/>
              <w:rPr>
                <w:b/>
                <w:color w:val="FFFFFF"/>
                <w:sz w:val="24"/>
                <w:szCs w:val="24"/>
                <w:lang w:eastAsia="vi-VN"/>
              </w:rPr>
            </w:pPr>
            <w:r w:rsidRPr="00BA1F55">
              <w:rPr>
                <w:b/>
                <w:color w:val="FFFFFF"/>
                <w:sz w:val="24"/>
                <w:szCs w:val="24"/>
                <w:lang w:eastAsia="vi-VN"/>
              </w:rPr>
              <w:t>DateOfJoining</w:t>
            </w:r>
          </w:p>
        </w:tc>
        <w:tc>
          <w:tcPr>
            <w:tcW w:w="1134" w:type="dxa"/>
            <w:tcBorders>
              <w:top w:val="single" w:sz="4" w:space="0" w:color="8ED973"/>
              <w:left w:val="nil"/>
              <w:bottom w:val="single" w:sz="4" w:space="0" w:color="8ED973"/>
              <w:right w:val="nil"/>
            </w:tcBorders>
            <w:shd w:val="clear" w:color="4EA72E" w:fill="4EA72E"/>
            <w:noWrap/>
            <w:vAlign w:val="center"/>
            <w:hideMark/>
          </w:tcPr>
          <w:p w14:paraId="6A1267BC" w14:textId="77777777" w:rsidR="00214E04" w:rsidRPr="00BA1F55" w:rsidRDefault="00214E04" w:rsidP="001A1DCD">
            <w:pPr>
              <w:keepLines/>
              <w:jc w:val="center"/>
              <w:rPr>
                <w:b/>
                <w:color w:val="FFFFFF"/>
                <w:sz w:val="24"/>
                <w:szCs w:val="24"/>
                <w:lang w:eastAsia="vi-VN"/>
              </w:rPr>
            </w:pPr>
            <w:r w:rsidRPr="00BA1F55">
              <w:rPr>
                <w:b/>
                <w:color w:val="FFFFFF"/>
                <w:sz w:val="24"/>
                <w:szCs w:val="24"/>
                <w:lang w:eastAsia="vi-VN"/>
              </w:rPr>
              <w:t>Email</w:t>
            </w:r>
          </w:p>
        </w:tc>
        <w:tc>
          <w:tcPr>
            <w:tcW w:w="1134" w:type="dxa"/>
            <w:tcBorders>
              <w:top w:val="single" w:sz="4" w:space="0" w:color="8ED973"/>
              <w:left w:val="nil"/>
              <w:bottom w:val="single" w:sz="4" w:space="0" w:color="8ED973"/>
              <w:right w:val="nil"/>
            </w:tcBorders>
            <w:shd w:val="clear" w:color="4EA72E" w:fill="4EA72E"/>
            <w:noWrap/>
            <w:vAlign w:val="center"/>
            <w:hideMark/>
          </w:tcPr>
          <w:p w14:paraId="5F228E6E" w14:textId="77777777" w:rsidR="00214E04" w:rsidRPr="00BA1F55" w:rsidRDefault="00214E04" w:rsidP="001A1DCD">
            <w:pPr>
              <w:keepLines/>
              <w:jc w:val="center"/>
              <w:rPr>
                <w:b/>
                <w:color w:val="FFFFFF"/>
                <w:sz w:val="24"/>
                <w:szCs w:val="24"/>
                <w:lang w:eastAsia="vi-VN"/>
              </w:rPr>
            </w:pPr>
            <w:r w:rsidRPr="00BA1F55">
              <w:rPr>
                <w:b/>
                <w:color w:val="FFFFFF"/>
                <w:sz w:val="24"/>
                <w:szCs w:val="24"/>
                <w:lang w:eastAsia="vi-VN"/>
              </w:rPr>
              <w:t>Salary</w:t>
            </w:r>
          </w:p>
        </w:tc>
        <w:tc>
          <w:tcPr>
            <w:tcW w:w="1135" w:type="dxa"/>
            <w:tcBorders>
              <w:top w:val="single" w:sz="4" w:space="0" w:color="8ED973"/>
              <w:left w:val="nil"/>
              <w:bottom w:val="single" w:sz="4" w:space="0" w:color="8ED973"/>
              <w:right w:val="single" w:sz="4" w:space="0" w:color="8ED973"/>
            </w:tcBorders>
            <w:shd w:val="clear" w:color="4EA72E" w:fill="4EA72E"/>
            <w:noWrap/>
            <w:vAlign w:val="center"/>
            <w:hideMark/>
          </w:tcPr>
          <w:p w14:paraId="4BBF0AD2" w14:textId="77777777" w:rsidR="00214E04" w:rsidRPr="00BA1F55" w:rsidRDefault="00214E04" w:rsidP="001A1DCD">
            <w:pPr>
              <w:keepLines/>
              <w:jc w:val="center"/>
              <w:rPr>
                <w:b/>
                <w:color w:val="FFFFFF"/>
                <w:sz w:val="24"/>
                <w:szCs w:val="24"/>
                <w:lang w:eastAsia="vi-VN"/>
              </w:rPr>
            </w:pPr>
            <w:r w:rsidRPr="00BA1F55">
              <w:rPr>
                <w:b/>
                <w:color w:val="FFFFFF"/>
                <w:sz w:val="24"/>
                <w:szCs w:val="24"/>
                <w:lang w:eastAsia="vi-VN"/>
              </w:rPr>
              <w:t>DepartmentID</w:t>
            </w:r>
          </w:p>
        </w:tc>
      </w:tr>
      <w:tr w:rsidR="00957DAD" w:rsidRPr="00BA1F55" w14:paraId="743F525F" w14:textId="77777777" w:rsidTr="007765E4">
        <w:trPr>
          <w:trHeight w:val="277"/>
          <w:jc w:val="center"/>
        </w:trPr>
        <w:tc>
          <w:tcPr>
            <w:tcW w:w="1133" w:type="dxa"/>
            <w:tcBorders>
              <w:top w:val="single" w:sz="4" w:space="0" w:color="8ED973"/>
              <w:left w:val="single" w:sz="4" w:space="0" w:color="8ED973"/>
              <w:bottom w:val="single" w:sz="4" w:space="0" w:color="8ED973"/>
              <w:right w:val="nil"/>
            </w:tcBorders>
            <w:shd w:val="clear" w:color="DAF2D0" w:fill="DAF2D0"/>
            <w:noWrap/>
            <w:vAlign w:val="center"/>
            <w:hideMark/>
          </w:tcPr>
          <w:p w14:paraId="07A44892"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ST0000</w:t>
            </w:r>
          </w:p>
        </w:tc>
        <w:tc>
          <w:tcPr>
            <w:tcW w:w="1133" w:type="dxa"/>
            <w:tcBorders>
              <w:top w:val="single" w:sz="4" w:space="0" w:color="8ED973"/>
              <w:left w:val="nil"/>
              <w:bottom w:val="single" w:sz="4" w:space="0" w:color="8ED973"/>
              <w:right w:val="nil"/>
            </w:tcBorders>
            <w:shd w:val="clear" w:color="DAF2D0" w:fill="DAF2D0"/>
            <w:noWrap/>
            <w:vAlign w:val="center"/>
            <w:hideMark/>
          </w:tcPr>
          <w:p w14:paraId="4480B2A0"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ADMIN</w:t>
            </w:r>
          </w:p>
        </w:tc>
        <w:tc>
          <w:tcPr>
            <w:tcW w:w="1133" w:type="dxa"/>
            <w:tcBorders>
              <w:top w:val="single" w:sz="4" w:space="0" w:color="8ED973"/>
              <w:left w:val="nil"/>
              <w:bottom w:val="single" w:sz="4" w:space="0" w:color="8ED973"/>
              <w:right w:val="nil"/>
            </w:tcBorders>
            <w:shd w:val="clear" w:color="DAF2D0" w:fill="DAF2D0"/>
            <w:noWrap/>
            <w:vAlign w:val="center"/>
            <w:hideMark/>
          </w:tcPr>
          <w:p w14:paraId="185176B3"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ADMIN</w:t>
            </w:r>
          </w:p>
        </w:tc>
        <w:tc>
          <w:tcPr>
            <w:tcW w:w="1135" w:type="dxa"/>
            <w:tcBorders>
              <w:top w:val="single" w:sz="4" w:space="0" w:color="8ED973"/>
              <w:left w:val="nil"/>
              <w:bottom w:val="single" w:sz="4" w:space="0" w:color="8ED973"/>
              <w:right w:val="nil"/>
            </w:tcBorders>
            <w:shd w:val="clear" w:color="DAF2D0" w:fill="DAF2D0"/>
            <w:noWrap/>
            <w:vAlign w:val="center"/>
            <w:hideMark/>
          </w:tcPr>
          <w:p w14:paraId="08436AF3"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Nam</w:t>
            </w:r>
          </w:p>
        </w:tc>
        <w:tc>
          <w:tcPr>
            <w:tcW w:w="1134" w:type="dxa"/>
            <w:tcBorders>
              <w:top w:val="single" w:sz="4" w:space="0" w:color="8ED973"/>
              <w:left w:val="nil"/>
              <w:bottom w:val="single" w:sz="4" w:space="0" w:color="8ED973"/>
              <w:right w:val="nil"/>
            </w:tcBorders>
            <w:shd w:val="clear" w:color="DAF2D0" w:fill="DAF2D0"/>
            <w:noWrap/>
            <w:vAlign w:val="center"/>
            <w:hideMark/>
          </w:tcPr>
          <w:p w14:paraId="1D6AAF6A"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1/15/2005</w:t>
            </w:r>
          </w:p>
        </w:tc>
        <w:tc>
          <w:tcPr>
            <w:tcW w:w="1134" w:type="dxa"/>
            <w:tcBorders>
              <w:top w:val="single" w:sz="4" w:space="0" w:color="8ED973"/>
              <w:left w:val="nil"/>
              <w:bottom w:val="single" w:sz="4" w:space="0" w:color="8ED973"/>
              <w:right w:val="nil"/>
            </w:tcBorders>
            <w:shd w:val="clear" w:color="DAF2D0" w:fill="DAF2D0"/>
            <w:noWrap/>
            <w:vAlign w:val="center"/>
            <w:hideMark/>
          </w:tcPr>
          <w:p w14:paraId="20D845C2"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0912345678</w:t>
            </w:r>
          </w:p>
        </w:tc>
        <w:tc>
          <w:tcPr>
            <w:tcW w:w="1135" w:type="dxa"/>
            <w:tcBorders>
              <w:top w:val="single" w:sz="4" w:space="0" w:color="8ED973"/>
              <w:left w:val="nil"/>
              <w:bottom w:val="single" w:sz="4" w:space="0" w:color="8ED973"/>
              <w:right w:val="nil"/>
            </w:tcBorders>
            <w:shd w:val="clear" w:color="DAF2D0" w:fill="DAF2D0"/>
            <w:noWrap/>
            <w:vAlign w:val="center"/>
            <w:hideMark/>
          </w:tcPr>
          <w:p w14:paraId="23F8EB8F"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10/1/2024</w:t>
            </w:r>
          </w:p>
        </w:tc>
        <w:tc>
          <w:tcPr>
            <w:tcW w:w="1134" w:type="dxa"/>
            <w:tcBorders>
              <w:top w:val="single" w:sz="4" w:space="0" w:color="8ED973"/>
              <w:left w:val="nil"/>
              <w:bottom w:val="single" w:sz="4" w:space="0" w:color="8ED973"/>
              <w:right w:val="nil"/>
            </w:tcBorders>
            <w:shd w:val="clear" w:color="DAF2D0" w:fill="DAF2D0"/>
            <w:noWrap/>
            <w:vAlign w:val="center"/>
            <w:hideMark/>
          </w:tcPr>
          <w:p w14:paraId="1F719CC0"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admin@gmail.com</w:t>
            </w:r>
          </w:p>
        </w:tc>
        <w:tc>
          <w:tcPr>
            <w:tcW w:w="1134" w:type="dxa"/>
            <w:tcBorders>
              <w:top w:val="single" w:sz="4" w:space="0" w:color="8ED973"/>
              <w:left w:val="nil"/>
              <w:bottom w:val="single" w:sz="4" w:space="0" w:color="8ED973"/>
              <w:right w:val="nil"/>
            </w:tcBorders>
            <w:shd w:val="clear" w:color="DAF2D0" w:fill="DAF2D0"/>
            <w:noWrap/>
            <w:vAlign w:val="center"/>
            <w:hideMark/>
          </w:tcPr>
          <w:p w14:paraId="64973662"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999999999</w:t>
            </w:r>
          </w:p>
        </w:tc>
        <w:tc>
          <w:tcPr>
            <w:tcW w:w="1135" w:type="dxa"/>
            <w:tcBorders>
              <w:top w:val="single" w:sz="4" w:space="0" w:color="8ED973"/>
              <w:left w:val="nil"/>
              <w:bottom w:val="single" w:sz="4" w:space="0" w:color="8ED973"/>
              <w:right w:val="single" w:sz="4" w:space="0" w:color="8ED973"/>
            </w:tcBorders>
            <w:shd w:val="clear" w:color="DAF2D0" w:fill="DAF2D0"/>
            <w:noWrap/>
            <w:vAlign w:val="center"/>
            <w:hideMark/>
          </w:tcPr>
          <w:p w14:paraId="180E3621"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KN</w:t>
            </w:r>
          </w:p>
        </w:tc>
      </w:tr>
      <w:tr w:rsidR="00EF401E" w:rsidRPr="00BA1F55" w14:paraId="19550470" w14:textId="77777777" w:rsidTr="007765E4">
        <w:trPr>
          <w:trHeight w:val="277"/>
          <w:jc w:val="center"/>
        </w:trPr>
        <w:tc>
          <w:tcPr>
            <w:tcW w:w="1133" w:type="dxa"/>
            <w:tcBorders>
              <w:top w:val="single" w:sz="4" w:space="0" w:color="8ED973"/>
              <w:left w:val="single" w:sz="4" w:space="0" w:color="8ED973"/>
              <w:bottom w:val="single" w:sz="4" w:space="0" w:color="8ED973"/>
              <w:right w:val="nil"/>
            </w:tcBorders>
            <w:shd w:val="clear" w:color="auto" w:fill="auto"/>
            <w:noWrap/>
            <w:vAlign w:val="center"/>
            <w:hideMark/>
          </w:tcPr>
          <w:p w14:paraId="3C48042B"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ST0001</w:t>
            </w:r>
          </w:p>
        </w:tc>
        <w:tc>
          <w:tcPr>
            <w:tcW w:w="1133" w:type="dxa"/>
            <w:tcBorders>
              <w:top w:val="single" w:sz="4" w:space="0" w:color="8ED973"/>
              <w:left w:val="nil"/>
              <w:bottom w:val="single" w:sz="4" w:space="0" w:color="8ED973"/>
              <w:right w:val="nil"/>
            </w:tcBorders>
            <w:shd w:val="clear" w:color="auto" w:fill="auto"/>
            <w:noWrap/>
            <w:vAlign w:val="center"/>
            <w:hideMark/>
          </w:tcPr>
          <w:p w14:paraId="31D4B0A0"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Nguyễn Văn A</w:t>
            </w:r>
          </w:p>
        </w:tc>
        <w:tc>
          <w:tcPr>
            <w:tcW w:w="1133" w:type="dxa"/>
            <w:tcBorders>
              <w:top w:val="single" w:sz="4" w:space="0" w:color="8ED973"/>
              <w:left w:val="nil"/>
              <w:bottom w:val="single" w:sz="4" w:space="0" w:color="8ED973"/>
              <w:right w:val="nil"/>
            </w:tcBorders>
            <w:shd w:val="clear" w:color="auto" w:fill="auto"/>
            <w:noWrap/>
            <w:vAlign w:val="center"/>
            <w:hideMark/>
          </w:tcPr>
          <w:p w14:paraId="4788BD25"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Bác sĩ Đa khoa</w:t>
            </w:r>
          </w:p>
        </w:tc>
        <w:tc>
          <w:tcPr>
            <w:tcW w:w="1135" w:type="dxa"/>
            <w:tcBorders>
              <w:top w:val="single" w:sz="4" w:space="0" w:color="8ED973"/>
              <w:left w:val="nil"/>
              <w:bottom w:val="single" w:sz="4" w:space="0" w:color="8ED973"/>
              <w:right w:val="nil"/>
            </w:tcBorders>
            <w:shd w:val="clear" w:color="auto" w:fill="auto"/>
            <w:noWrap/>
            <w:vAlign w:val="center"/>
            <w:hideMark/>
          </w:tcPr>
          <w:p w14:paraId="63CD182B"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Nam</w:t>
            </w:r>
          </w:p>
        </w:tc>
        <w:tc>
          <w:tcPr>
            <w:tcW w:w="1134" w:type="dxa"/>
            <w:tcBorders>
              <w:top w:val="single" w:sz="4" w:space="0" w:color="8ED973"/>
              <w:left w:val="nil"/>
              <w:bottom w:val="single" w:sz="4" w:space="0" w:color="8ED973"/>
              <w:right w:val="nil"/>
            </w:tcBorders>
            <w:shd w:val="clear" w:color="auto" w:fill="auto"/>
            <w:noWrap/>
            <w:vAlign w:val="center"/>
            <w:hideMark/>
          </w:tcPr>
          <w:p w14:paraId="4E2520C2"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1/1/1980</w:t>
            </w:r>
          </w:p>
        </w:tc>
        <w:tc>
          <w:tcPr>
            <w:tcW w:w="1134" w:type="dxa"/>
            <w:tcBorders>
              <w:top w:val="single" w:sz="4" w:space="0" w:color="8ED973"/>
              <w:left w:val="nil"/>
              <w:bottom w:val="single" w:sz="4" w:space="0" w:color="8ED973"/>
              <w:right w:val="nil"/>
            </w:tcBorders>
            <w:shd w:val="clear" w:color="auto" w:fill="auto"/>
            <w:noWrap/>
            <w:vAlign w:val="center"/>
            <w:hideMark/>
          </w:tcPr>
          <w:p w14:paraId="016684FA"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0912345678</w:t>
            </w:r>
          </w:p>
        </w:tc>
        <w:tc>
          <w:tcPr>
            <w:tcW w:w="1135" w:type="dxa"/>
            <w:tcBorders>
              <w:top w:val="single" w:sz="4" w:space="0" w:color="8ED973"/>
              <w:left w:val="nil"/>
              <w:bottom w:val="single" w:sz="4" w:space="0" w:color="8ED973"/>
              <w:right w:val="nil"/>
            </w:tcBorders>
            <w:shd w:val="clear" w:color="auto" w:fill="auto"/>
            <w:noWrap/>
            <w:vAlign w:val="center"/>
            <w:hideMark/>
          </w:tcPr>
          <w:p w14:paraId="55081DC5"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1/1/2015</w:t>
            </w:r>
          </w:p>
        </w:tc>
        <w:tc>
          <w:tcPr>
            <w:tcW w:w="1134" w:type="dxa"/>
            <w:tcBorders>
              <w:top w:val="single" w:sz="4" w:space="0" w:color="8ED973"/>
              <w:left w:val="nil"/>
              <w:bottom w:val="single" w:sz="4" w:space="0" w:color="8ED973"/>
              <w:right w:val="nil"/>
            </w:tcBorders>
            <w:shd w:val="clear" w:color="auto" w:fill="auto"/>
            <w:noWrap/>
            <w:vAlign w:val="center"/>
            <w:hideMark/>
          </w:tcPr>
          <w:p w14:paraId="336AFC30"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a.nguyen@example.com</w:t>
            </w:r>
          </w:p>
        </w:tc>
        <w:tc>
          <w:tcPr>
            <w:tcW w:w="1134" w:type="dxa"/>
            <w:tcBorders>
              <w:top w:val="single" w:sz="4" w:space="0" w:color="8ED973"/>
              <w:left w:val="nil"/>
              <w:bottom w:val="single" w:sz="4" w:space="0" w:color="8ED973"/>
              <w:right w:val="nil"/>
            </w:tcBorders>
            <w:shd w:val="clear" w:color="auto" w:fill="auto"/>
            <w:noWrap/>
            <w:vAlign w:val="center"/>
            <w:hideMark/>
          </w:tcPr>
          <w:p w14:paraId="2A5998C7"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20000000</w:t>
            </w:r>
          </w:p>
        </w:tc>
        <w:tc>
          <w:tcPr>
            <w:tcW w:w="1135" w:type="dxa"/>
            <w:tcBorders>
              <w:top w:val="single" w:sz="4" w:space="0" w:color="8ED973"/>
              <w:left w:val="nil"/>
              <w:bottom w:val="single" w:sz="4" w:space="0" w:color="8ED973"/>
              <w:right w:val="single" w:sz="4" w:space="0" w:color="8ED973"/>
            </w:tcBorders>
            <w:shd w:val="clear" w:color="auto" w:fill="auto"/>
            <w:noWrap/>
            <w:vAlign w:val="center"/>
            <w:hideMark/>
          </w:tcPr>
          <w:p w14:paraId="4A46CDE1"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KN</w:t>
            </w:r>
          </w:p>
        </w:tc>
      </w:tr>
      <w:tr w:rsidR="00957DAD" w:rsidRPr="00BA1F55" w14:paraId="1F411D73" w14:textId="77777777" w:rsidTr="007765E4">
        <w:trPr>
          <w:trHeight w:val="277"/>
          <w:jc w:val="center"/>
        </w:trPr>
        <w:tc>
          <w:tcPr>
            <w:tcW w:w="1133" w:type="dxa"/>
            <w:tcBorders>
              <w:top w:val="single" w:sz="4" w:space="0" w:color="8ED973"/>
              <w:left w:val="single" w:sz="4" w:space="0" w:color="8ED973"/>
              <w:bottom w:val="single" w:sz="4" w:space="0" w:color="8ED973"/>
              <w:right w:val="nil"/>
            </w:tcBorders>
            <w:shd w:val="clear" w:color="DAF2D0" w:fill="DAF2D0"/>
            <w:noWrap/>
            <w:vAlign w:val="center"/>
            <w:hideMark/>
          </w:tcPr>
          <w:p w14:paraId="6D97EC0A"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ST0002</w:t>
            </w:r>
          </w:p>
        </w:tc>
        <w:tc>
          <w:tcPr>
            <w:tcW w:w="1133" w:type="dxa"/>
            <w:tcBorders>
              <w:top w:val="single" w:sz="4" w:space="0" w:color="8ED973"/>
              <w:left w:val="nil"/>
              <w:bottom w:val="single" w:sz="4" w:space="0" w:color="8ED973"/>
              <w:right w:val="nil"/>
            </w:tcBorders>
            <w:shd w:val="clear" w:color="DAF2D0" w:fill="DAF2D0"/>
            <w:noWrap/>
            <w:vAlign w:val="center"/>
            <w:hideMark/>
          </w:tcPr>
          <w:p w14:paraId="7847340A"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Lê Thị B</w:t>
            </w:r>
          </w:p>
        </w:tc>
        <w:tc>
          <w:tcPr>
            <w:tcW w:w="1133" w:type="dxa"/>
            <w:tcBorders>
              <w:top w:val="single" w:sz="4" w:space="0" w:color="8ED973"/>
              <w:left w:val="nil"/>
              <w:bottom w:val="single" w:sz="4" w:space="0" w:color="8ED973"/>
              <w:right w:val="nil"/>
            </w:tcBorders>
            <w:shd w:val="clear" w:color="DAF2D0" w:fill="DAF2D0"/>
            <w:noWrap/>
            <w:vAlign w:val="center"/>
            <w:hideMark/>
          </w:tcPr>
          <w:p w14:paraId="5EA45FF0"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Bác sĩ Nội khoa</w:t>
            </w:r>
          </w:p>
        </w:tc>
        <w:tc>
          <w:tcPr>
            <w:tcW w:w="1135" w:type="dxa"/>
            <w:tcBorders>
              <w:top w:val="single" w:sz="4" w:space="0" w:color="8ED973"/>
              <w:left w:val="nil"/>
              <w:bottom w:val="single" w:sz="4" w:space="0" w:color="8ED973"/>
              <w:right w:val="nil"/>
            </w:tcBorders>
            <w:shd w:val="clear" w:color="DAF2D0" w:fill="DAF2D0"/>
            <w:noWrap/>
            <w:vAlign w:val="center"/>
            <w:hideMark/>
          </w:tcPr>
          <w:p w14:paraId="63016136"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Nữ</w:t>
            </w:r>
          </w:p>
        </w:tc>
        <w:tc>
          <w:tcPr>
            <w:tcW w:w="1134" w:type="dxa"/>
            <w:tcBorders>
              <w:top w:val="single" w:sz="4" w:space="0" w:color="8ED973"/>
              <w:left w:val="nil"/>
              <w:bottom w:val="single" w:sz="4" w:space="0" w:color="8ED973"/>
              <w:right w:val="nil"/>
            </w:tcBorders>
            <w:shd w:val="clear" w:color="DAF2D0" w:fill="DAF2D0"/>
            <w:noWrap/>
            <w:vAlign w:val="center"/>
            <w:hideMark/>
          </w:tcPr>
          <w:p w14:paraId="46FB4B74"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2/15/1985</w:t>
            </w:r>
          </w:p>
        </w:tc>
        <w:tc>
          <w:tcPr>
            <w:tcW w:w="1134" w:type="dxa"/>
            <w:tcBorders>
              <w:top w:val="single" w:sz="4" w:space="0" w:color="8ED973"/>
              <w:left w:val="nil"/>
              <w:bottom w:val="single" w:sz="4" w:space="0" w:color="8ED973"/>
              <w:right w:val="nil"/>
            </w:tcBorders>
            <w:shd w:val="clear" w:color="DAF2D0" w:fill="DAF2D0"/>
            <w:noWrap/>
            <w:vAlign w:val="center"/>
            <w:hideMark/>
          </w:tcPr>
          <w:p w14:paraId="318A7E21"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0913456789</w:t>
            </w:r>
          </w:p>
        </w:tc>
        <w:tc>
          <w:tcPr>
            <w:tcW w:w="1135" w:type="dxa"/>
            <w:tcBorders>
              <w:top w:val="single" w:sz="4" w:space="0" w:color="8ED973"/>
              <w:left w:val="nil"/>
              <w:bottom w:val="single" w:sz="4" w:space="0" w:color="8ED973"/>
              <w:right w:val="nil"/>
            </w:tcBorders>
            <w:shd w:val="clear" w:color="DAF2D0" w:fill="DAF2D0"/>
            <w:noWrap/>
            <w:vAlign w:val="center"/>
            <w:hideMark/>
          </w:tcPr>
          <w:p w14:paraId="29157B6D"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2/1/2016</w:t>
            </w:r>
          </w:p>
        </w:tc>
        <w:tc>
          <w:tcPr>
            <w:tcW w:w="1134" w:type="dxa"/>
            <w:tcBorders>
              <w:top w:val="single" w:sz="4" w:space="0" w:color="8ED973"/>
              <w:left w:val="nil"/>
              <w:bottom w:val="single" w:sz="4" w:space="0" w:color="8ED973"/>
              <w:right w:val="nil"/>
            </w:tcBorders>
            <w:shd w:val="clear" w:color="DAF2D0" w:fill="DAF2D0"/>
            <w:noWrap/>
            <w:vAlign w:val="center"/>
            <w:hideMark/>
          </w:tcPr>
          <w:p w14:paraId="382CCA5B"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b.le@example.com</w:t>
            </w:r>
          </w:p>
        </w:tc>
        <w:tc>
          <w:tcPr>
            <w:tcW w:w="1134" w:type="dxa"/>
            <w:tcBorders>
              <w:top w:val="single" w:sz="4" w:space="0" w:color="8ED973"/>
              <w:left w:val="nil"/>
              <w:bottom w:val="single" w:sz="4" w:space="0" w:color="8ED973"/>
              <w:right w:val="nil"/>
            </w:tcBorders>
            <w:shd w:val="clear" w:color="DAF2D0" w:fill="DAF2D0"/>
            <w:noWrap/>
            <w:vAlign w:val="center"/>
            <w:hideMark/>
          </w:tcPr>
          <w:p w14:paraId="295BE305"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22000000</w:t>
            </w:r>
          </w:p>
        </w:tc>
        <w:tc>
          <w:tcPr>
            <w:tcW w:w="1135" w:type="dxa"/>
            <w:tcBorders>
              <w:top w:val="single" w:sz="4" w:space="0" w:color="8ED973"/>
              <w:left w:val="nil"/>
              <w:bottom w:val="single" w:sz="4" w:space="0" w:color="8ED973"/>
              <w:right w:val="single" w:sz="4" w:space="0" w:color="8ED973"/>
            </w:tcBorders>
            <w:shd w:val="clear" w:color="DAF2D0" w:fill="DAF2D0"/>
            <w:noWrap/>
            <w:vAlign w:val="center"/>
            <w:hideMark/>
          </w:tcPr>
          <w:p w14:paraId="4521081D"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KN</w:t>
            </w:r>
          </w:p>
        </w:tc>
      </w:tr>
      <w:tr w:rsidR="00EF401E" w:rsidRPr="00BA1F55" w14:paraId="77B2904A" w14:textId="77777777" w:rsidTr="007765E4">
        <w:trPr>
          <w:trHeight w:val="277"/>
          <w:jc w:val="center"/>
        </w:trPr>
        <w:tc>
          <w:tcPr>
            <w:tcW w:w="1133" w:type="dxa"/>
            <w:tcBorders>
              <w:top w:val="single" w:sz="4" w:space="0" w:color="8ED973"/>
              <w:left w:val="single" w:sz="4" w:space="0" w:color="8ED973"/>
              <w:bottom w:val="single" w:sz="4" w:space="0" w:color="8ED973"/>
              <w:right w:val="nil"/>
            </w:tcBorders>
            <w:shd w:val="clear" w:color="auto" w:fill="auto"/>
            <w:noWrap/>
            <w:vAlign w:val="center"/>
            <w:hideMark/>
          </w:tcPr>
          <w:p w14:paraId="2013813F"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ST0003</w:t>
            </w:r>
          </w:p>
        </w:tc>
        <w:tc>
          <w:tcPr>
            <w:tcW w:w="1133" w:type="dxa"/>
            <w:tcBorders>
              <w:top w:val="single" w:sz="4" w:space="0" w:color="8ED973"/>
              <w:left w:val="nil"/>
              <w:bottom w:val="single" w:sz="4" w:space="0" w:color="8ED973"/>
              <w:right w:val="nil"/>
            </w:tcBorders>
            <w:shd w:val="clear" w:color="auto" w:fill="auto"/>
            <w:noWrap/>
            <w:vAlign w:val="center"/>
            <w:hideMark/>
          </w:tcPr>
          <w:p w14:paraId="275217C5"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Trần Văn C</w:t>
            </w:r>
          </w:p>
        </w:tc>
        <w:tc>
          <w:tcPr>
            <w:tcW w:w="1133" w:type="dxa"/>
            <w:tcBorders>
              <w:top w:val="single" w:sz="4" w:space="0" w:color="8ED973"/>
              <w:left w:val="nil"/>
              <w:bottom w:val="single" w:sz="4" w:space="0" w:color="8ED973"/>
              <w:right w:val="nil"/>
            </w:tcBorders>
            <w:shd w:val="clear" w:color="auto" w:fill="auto"/>
            <w:noWrap/>
            <w:vAlign w:val="center"/>
            <w:hideMark/>
          </w:tcPr>
          <w:p w14:paraId="136697CB"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Bác sĩ Ngoại khoa</w:t>
            </w:r>
          </w:p>
        </w:tc>
        <w:tc>
          <w:tcPr>
            <w:tcW w:w="1135" w:type="dxa"/>
            <w:tcBorders>
              <w:top w:val="single" w:sz="4" w:space="0" w:color="8ED973"/>
              <w:left w:val="nil"/>
              <w:bottom w:val="single" w:sz="4" w:space="0" w:color="8ED973"/>
              <w:right w:val="nil"/>
            </w:tcBorders>
            <w:shd w:val="clear" w:color="auto" w:fill="auto"/>
            <w:noWrap/>
            <w:vAlign w:val="center"/>
            <w:hideMark/>
          </w:tcPr>
          <w:p w14:paraId="61D9F533"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Nam</w:t>
            </w:r>
          </w:p>
        </w:tc>
        <w:tc>
          <w:tcPr>
            <w:tcW w:w="1134" w:type="dxa"/>
            <w:tcBorders>
              <w:top w:val="single" w:sz="4" w:space="0" w:color="8ED973"/>
              <w:left w:val="nil"/>
              <w:bottom w:val="single" w:sz="4" w:space="0" w:color="8ED973"/>
              <w:right w:val="nil"/>
            </w:tcBorders>
            <w:shd w:val="clear" w:color="auto" w:fill="auto"/>
            <w:noWrap/>
            <w:vAlign w:val="center"/>
            <w:hideMark/>
          </w:tcPr>
          <w:p w14:paraId="01A0970C"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3/20/1978</w:t>
            </w:r>
          </w:p>
        </w:tc>
        <w:tc>
          <w:tcPr>
            <w:tcW w:w="1134" w:type="dxa"/>
            <w:tcBorders>
              <w:top w:val="single" w:sz="4" w:space="0" w:color="8ED973"/>
              <w:left w:val="nil"/>
              <w:bottom w:val="single" w:sz="4" w:space="0" w:color="8ED973"/>
              <w:right w:val="nil"/>
            </w:tcBorders>
            <w:shd w:val="clear" w:color="auto" w:fill="auto"/>
            <w:noWrap/>
            <w:vAlign w:val="center"/>
            <w:hideMark/>
          </w:tcPr>
          <w:p w14:paraId="08CF61F5"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0914567890</w:t>
            </w:r>
          </w:p>
        </w:tc>
        <w:tc>
          <w:tcPr>
            <w:tcW w:w="1135" w:type="dxa"/>
            <w:tcBorders>
              <w:top w:val="single" w:sz="4" w:space="0" w:color="8ED973"/>
              <w:left w:val="nil"/>
              <w:bottom w:val="single" w:sz="4" w:space="0" w:color="8ED973"/>
              <w:right w:val="nil"/>
            </w:tcBorders>
            <w:shd w:val="clear" w:color="auto" w:fill="auto"/>
            <w:noWrap/>
            <w:vAlign w:val="center"/>
            <w:hideMark/>
          </w:tcPr>
          <w:p w14:paraId="16EDA922"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3/1/2017</w:t>
            </w:r>
          </w:p>
        </w:tc>
        <w:tc>
          <w:tcPr>
            <w:tcW w:w="1134" w:type="dxa"/>
            <w:tcBorders>
              <w:top w:val="single" w:sz="4" w:space="0" w:color="8ED973"/>
              <w:left w:val="nil"/>
              <w:bottom w:val="single" w:sz="4" w:space="0" w:color="8ED973"/>
              <w:right w:val="nil"/>
            </w:tcBorders>
            <w:shd w:val="clear" w:color="auto" w:fill="auto"/>
            <w:noWrap/>
            <w:vAlign w:val="center"/>
            <w:hideMark/>
          </w:tcPr>
          <w:p w14:paraId="367E3403"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c.tran@example.com</w:t>
            </w:r>
          </w:p>
        </w:tc>
        <w:tc>
          <w:tcPr>
            <w:tcW w:w="1134" w:type="dxa"/>
            <w:tcBorders>
              <w:top w:val="single" w:sz="4" w:space="0" w:color="8ED973"/>
              <w:left w:val="nil"/>
              <w:bottom w:val="single" w:sz="4" w:space="0" w:color="8ED973"/>
              <w:right w:val="nil"/>
            </w:tcBorders>
            <w:shd w:val="clear" w:color="auto" w:fill="auto"/>
            <w:noWrap/>
            <w:vAlign w:val="center"/>
            <w:hideMark/>
          </w:tcPr>
          <w:p w14:paraId="229E3131"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25000000</w:t>
            </w:r>
          </w:p>
        </w:tc>
        <w:tc>
          <w:tcPr>
            <w:tcW w:w="1135" w:type="dxa"/>
            <w:tcBorders>
              <w:top w:val="single" w:sz="4" w:space="0" w:color="8ED973"/>
              <w:left w:val="nil"/>
              <w:bottom w:val="single" w:sz="4" w:space="0" w:color="8ED973"/>
              <w:right w:val="single" w:sz="4" w:space="0" w:color="8ED973"/>
            </w:tcBorders>
            <w:shd w:val="clear" w:color="auto" w:fill="auto"/>
            <w:noWrap/>
            <w:vAlign w:val="center"/>
            <w:hideMark/>
          </w:tcPr>
          <w:p w14:paraId="29D1FBB8"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KNg</w:t>
            </w:r>
          </w:p>
        </w:tc>
      </w:tr>
      <w:tr w:rsidR="00957DAD" w:rsidRPr="00BA1F55" w14:paraId="01F5B160" w14:textId="77777777" w:rsidTr="007765E4">
        <w:trPr>
          <w:trHeight w:val="277"/>
          <w:jc w:val="center"/>
        </w:trPr>
        <w:tc>
          <w:tcPr>
            <w:tcW w:w="1133" w:type="dxa"/>
            <w:tcBorders>
              <w:top w:val="single" w:sz="4" w:space="0" w:color="8ED973"/>
              <w:left w:val="single" w:sz="4" w:space="0" w:color="8ED973"/>
              <w:bottom w:val="single" w:sz="4" w:space="0" w:color="8ED973"/>
              <w:right w:val="nil"/>
            </w:tcBorders>
            <w:shd w:val="clear" w:color="DAF2D0" w:fill="DAF2D0"/>
            <w:noWrap/>
            <w:vAlign w:val="center"/>
            <w:hideMark/>
          </w:tcPr>
          <w:p w14:paraId="18566DE8"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ST0004</w:t>
            </w:r>
          </w:p>
        </w:tc>
        <w:tc>
          <w:tcPr>
            <w:tcW w:w="1133" w:type="dxa"/>
            <w:tcBorders>
              <w:top w:val="single" w:sz="4" w:space="0" w:color="8ED973"/>
              <w:left w:val="nil"/>
              <w:bottom w:val="single" w:sz="4" w:space="0" w:color="8ED973"/>
              <w:right w:val="nil"/>
            </w:tcBorders>
            <w:shd w:val="clear" w:color="DAF2D0" w:fill="DAF2D0"/>
            <w:noWrap/>
            <w:vAlign w:val="center"/>
            <w:hideMark/>
          </w:tcPr>
          <w:p w14:paraId="46C31D0C"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Phạm Thị D</w:t>
            </w:r>
          </w:p>
        </w:tc>
        <w:tc>
          <w:tcPr>
            <w:tcW w:w="1133" w:type="dxa"/>
            <w:tcBorders>
              <w:top w:val="single" w:sz="4" w:space="0" w:color="8ED973"/>
              <w:left w:val="nil"/>
              <w:bottom w:val="single" w:sz="4" w:space="0" w:color="8ED973"/>
              <w:right w:val="nil"/>
            </w:tcBorders>
            <w:shd w:val="clear" w:color="DAF2D0" w:fill="DAF2D0"/>
            <w:noWrap/>
            <w:vAlign w:val="center"/>
            <w:hideMark/>
          </w:tcPr>
          <w:p w14:paraId="463E1EF0"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Bác sĩ Tim mạch</w:t>
            </w:r>
          </w:p>
        </w:tc>
        <w:tc>
          <w:tcPr>
            <w:tcW w:w="1135" w:type="dxa"/>
            <w:tcBorders>
              <w:top w:val="single" w:sz="4" w:space="0" w:color="8ED973"/>
              <w:left w:val="nil"/>
              <w:bottom w:val="single" w:sz="4" w:space="0" w:color="8ED973"/>
              <w:right w:val="nil"/>
            </w:tcBorders>
            <w:shd w:val="clear" w:color="DAF2D0" w:fill="DAF2D0"/>
            <w:noWrap/>
            <w:vAlign w:val="center"/>
            <w:hideMark/>
          </w:tcPr>
          <w:p w14:paraId="5835C543"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Nữ</w:t>
            </w:r>
          </w:p>
        </w:tc>
        <w:tc>
          <w:tcPr>
            <w:tcW w:w="1134" w:type="dxa"/>
            <w:tcBorders>
              <w:top w:val="single" w:sz="4" w:space="0" w:color="8ED973"/>
              <w:left w:val="nil"/>
              <w:bottom w:val="single" w:sz="4" w:space="0" w:color="8ED973"/>
              <w:right w:val="nil"/>
            </w:tcBorders>
            <w:shd w:val="clear" w:color="DAF2D0" w:fill="DAF2D0"/>
            <w:noWrap/>
            <w:vAlign w:val="center"/>
            <w:hideMark/>
          </w:tcPr>
          <w:p w14:paraId="21DD80A5"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4/25/1982</w:t>
            </w:r>
          </w:p>
        </w:tc>
        <w:tc>
          <w:tcPr>
            <w:tcW w:w="1134" w:type="dxa"/>
            <w:tcBorders>
              <w:top w:val="single" w:sz="4" w:space="0" w:color="8ED973"/>
              <w:left w:val="nil"/>
              <w:bottom w:val="single" w:sz="4" w:space="0" w:color="8ED973"/>
              <w:right w:val="nil"/>
            </w:tcBorders>
            <w:shd w:val="clear" w:color="DAF2D0" w:fill="DAF2D0"/>
            <w:noWrap/>
            <w:vAlign w:val="center"/>
            <w:hideMark/>
          </w:tcPr>
          <w:p w14:paraId="499D0398"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0915678901</w:t>
            </w:r>
          </w:p>
        </w:tc>
        <w:tc>
          <w:tcPr>
            <w:tcW w:w="1135" w:type="dxa"/>
            <w:tcBorders>
              <w:top w:val="single" w:sz="4" w:space="0" w:color="8ED973"/>
              <w:left w:val="nil"/>
              <w:bottom w:val="single" w:sz="4" w:space="0" w:color="8ED973"/>
              <w:right w:val="nil"/>
            </w:tcBorders>
            <w:shd w:val="clear" w:color="DAF2D0" w:fill="DAF2D0"/>
            <w:noWrap/>
            <w:vAlign w:val="center"/>
            <w:hideMark/>
          </w:tcPr>
          <w:p w14:paraId="279FCD44"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4/1/2018</w:t>
            </w:r>
          </w:p>
        </w:tc>
        <w:tc>
          <w:tcPr>
            <w:tcW w:w="1134" w:type="dxa"/>
            <w:tcBorders>
              <w:top w:val="single" w:sz="4" w:space="0" w:color="8ED973"/>
              <w:left w:val="nil"/>
              <w:bottom w:val="single" w:sz="4" w:space="0" w:color="8ED973"/>
              <w:right w:val="nil"/>
            </w:tcBorders>
            <w:shd w:val="clear" w:color="DAF2D0" w:fill="DAF2D0"/>
            <w:noWrap/>
            <w:vAlign w:val="center"/>
            <w:hideMark/>
          </w:tcPr>
          <w:p w14:paraId="38926486"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d.pham@example.com</w:t>
            </w:r>
          </w:p>
        </w:tc>
        <w:tc>
          <w:tcPr>
            <w:tcW w:w="1134" w:type="dxa"/>
            <w:tcBorders>
              <w:top w:val="single" w:sz="4" w:space="0" w:color="8ED973"/>
              <w:left w:val="nil"/>
              <w:bottom w:val="single" w:sz="4" w:space="0" w:color="8ED973"/>
              <w:right w:val="nil"/>
            </w:tcBorders>
            <w:shd w:val="clear" w:color="DAF2D0" w:fill="DAF2D0"/>
            <w:noWrap/>
            <w:vAlign w:val="center"/>
            <w:hideMark/>
          </w:tcPr>
          <w:p w14:paraId="632732B5"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23000000</w:t>
            </w:r>
          </w:p>
        </w:tc>
        <w:tc>
          <w:tcPr>
            <w:tcW w:w="1135" w:type="dxa"/>
            <w:tcBorders>
              <w:top w:val="single" w:sz="4" w:space="0" w:color="8ED973"/>
              <w:left w:val="nil"/>
              <w:bottom w:val="single" w:sz="4" w:space="0" w:color="8ED973"/>
              <w:right w:val="single" w:sz="4" w:space="0" w:color="8ED973"/>
            </w:tcBorders>
            <w:shd w:val="clear" w:color="DAF2D0" w:fill="DAF2D0"/>
            <w:noWrap/>
            <w:vAlign w:val="center"/>
            <w:hideMark/>
          </w:tcPr>
          <w:p w14:paraId="71D13546"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KTM</w:t>
            </w:r>
          </w:p>
        </w:tc>
      </w:tr>
      <w:tr w:rsidR="00EF401E" w:rsidRPr="00BA1F55" w14:paraId="1281D34C" w14:textId="77777777" w:rsidTr="007765E4">
        <w:trPr>
          <w:trHeight w:val="277"/>
          <w:jc w:val="center"/>
        </w:trPr>
        <w:tc>
          <w:tcPr>
            <w:tcW w:w="1133" w:type="dxa"/>
            <w:tcBorders>
              <w:top w:val="single" w:sz="4" w:space="0" w:color="8ED973"/>
              <w:left w:val="single" w:sz="4" w:space="0" w:color="8ED973"/>
              <w:bottom w:val="single" w:sz="4" w:space="0" w:color="8ED973"/>
              <w:right w:val="nil"/>
            </w:tcBorders>
            <w:shd w:val="clear" w:color="auto" w:fill="auto"/>
            <w:noWrap/>
            <w:vAlign w:val="center"/>
            <w:hideMark/>
          </w:tcPr>
          <w:p w14:paraId="49A25590"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ST0005</w:t>
            </w:r>
          </w:p>
        </w:tc>
        <w:tc>
          <w:tcPr>
            <w:tcW w:w="1133" w:type="dxa"/>
            <w:tcBorders>
              <w:top w:val="single" w:sz="4" w:space="0" w:color="8ED973"/>
              <w:left w:val="nil"/>
              <w:bottom w:val="single" w:sz="4" w:space="0" w:color="8ED973"/>
              <w:right w:val="nil"/>
            </w:tcBorders>
            <w:shd w:val="clear" w:color="auto" w:fill="auto"/>
            <w:noWrap/>
            <w:vAlign w:val="center"/>
            <w:hideMark/>
          </w:tcPr>
          <w:p w14:paraId="73B95D2A"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Vũ Văn E</w:t>
            </w:r>
          </w:p>
        </w:tc>
        <w:tc>
          <w:tcPr>
            <w:tcW w:w="1133" w:type="dxa"/>
            <w:tcBorders>
              <w:top w:val="single" w:sz="4" w:space="0" w:color="8ED973"/>
              <w:left w:val="nil"/>
              <w:bottom w:val="single" w:sz="4" w:space="0" w:color="8ED973"/>
              <w:right w:val="nil"/>
            </w:tcBorders>
            <w:shd w:val="clear" w:color="auto" w:fill="auto"/>
            <w:noWrap/>
            <w:vAlign w:val="center"/>
            <w:hideMark/>
          </w:tcPr>
          <w:p w14:paraId="2937FBA9"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Bác sĩ Thần kinh</w:t>
            </w:r>
          </w:p>
        </w:tc>
        <w:tc>
          <w:tcPr>
            <w:tcW w:w="1135" w:type="dxa"/>
            <w:tcBorders>
              <w:top w:val="single" w:sz="4" w:space="0" w:color="8ED973"/>
              <w:left w:val="nil"/>
              <w:bottom w:val="single" w:sz="4" w:space="0" w:color="8ED973"/>
              <w:right w:val="nil"/>
            </w:tcBorders>
            <w:shd w:val="clear" w:color="auto" w:fill="auto"/>
            <w:noWrap/>
            <w:vAlign w:val="center"/>
            <w:hideMark/>
          </w:tcPr>
          <w:p w14:paraId="63BE4F58"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Nam</w:t>
            </w:r>
          </w:p>
        </w:tc>
        <w:tc>
          <w:tcPr>
            <w:tcW w:w="1134" w:type="dxa"/>
            <w:tcBorders>
              <w:top w:val="single" w:sz="4" w:space="0" w:color="8ED973"/>
              <w:left w:val="nil"/>
              <w:bottom w:val="single" w:sz="4" w:space="0" w:color="8ED973"/>
              <w:right w:val="nil"/>
            </w:tcBorders>
            <w:shd w:val="clear" w:color="auto" w:fill="auto"/>
            <w:noWrap/>
            <w:vAlign w:val="center"/>
            <w:hideMark/>
          </w:tcPr>
          <w:p w14:paraId="16F6D1B7"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5/30/1987</w:t>
            </w:r>
          </w:p>
        </w:tc>
        <w:tc>
          <w:tcPr>
            <w:tcW w:w="1134" w:type="dxa"/>
            <w:tcBorders>
              <w:top w:val="single" w:sz="4" w:space="0" w:color="8ED973"/>
              <w:left w:val="nil"/>
              <w:bottom w:val="single" w:sz="4" w:space="0" w:color="8ED973"/>
              <w:right w:val="nil"/>
            </w:tcBorders>
            <w:shd w:val="clear" w:color="auto" w:fill="auto"/>
            <w:noWrap/>
            <w:vAlign w:val="center"/>
            <w:hideMark/>
          </w:tcPr>
          <w:p w14:paraId="15D81ECB"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0916789012</w:t>
            </w:r>
          </w:p>
        </w:tc>
        <w:tc>
          <w:tcPr>
            <w:tcW w:w="1135" w:type="dxa"/>
            <w:tcBorders>
              <w:top w:val="single" w:sz="4" w:space="0" w:color="8ED973"/>
              <w:left w:val="nil"/>
              <w:bottom w:val="single" w:sz="4" w:space="0" w:color="8ED973"/>
              <w:right w:val="nil"/>
            </w:tcBorders>
            <w:shd w:val="clear" w:color="auto" w:fill="auto"/>
            <w:noWrap/>
            <w:vAlign w:val="center"/>
            <w:hideMark/>
          </w:tcPr>
          <w:p w14:paraId="1F2205E6"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5/1/2019</w:t>
            </w:r>
          </w:p>
        </w:tc>
        <w:tc>
          <w:tcPr>
            <w:tcW w:w="1134" w:type="dxa"/>
            <w:tcBorders>
              <w:top w:val="single" w:sz="4" w:space="0" w:color="8ED973"/>
              <w:left w:val="nil"/>
              <w:bottom w:val="single" w:sz="4" w:space="0" w:color="8ED973"/>
              <w:right w:val="nil"/>
            </w:tcBorders>
            <w:shd w:val="clear" w:color="auto" w:fill="auto"/>
            <w:noWrap/>
            <w:vAlign w:val="center"/>
            <w:hideMark/>
          </w:tcPr>
          <w:p w14:paraId="77490C36"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e.vu@example.com</w:t>
            </w:r>
          </w:p>
        </w:tc>
        <w:tc>
          <w:tcPr>
            <w:tcW w:w="1134" w:type="dxa"/>
            <w:tcBorders>
              <w:top w:val="single" w:sz="4" w:space="0" w:color="8ED973"/>
              <w:left w:val="nil"/>
              <w:bottom w:val="single" w:sz="4" w:space="0" w:color="8ED973"/>
              <w:right w:val="nil"/>
            </w:tcBorders>
            <w:shd w:val="clear" w:color="auto" w:fill="auto"/>
            <w:noWrap/>
            <w:vAlign w:val="center"/>
            <w:hideMark/>
          </w:tcPr>
          <w:p w14:paraId="486674A5"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24000000</w:t>
            </w:r>
          </w:p>
        </w:tc>
        <w:tc>
          <w:tcPr>
            <w:tcW w:w="1135" w:type="dxa"/>
            <w:tcBorders>
              <w:top w:val="single" w:sz="4" w:space="0" w:color="8ED973"/>
              <w:left w:val="nil"/>
              <w:bottom w:val="single" w:sz="4" w:space="0" w:color="8ED973"/>
              <w:right w:val="single" w:sz="4" w:space="0" w:color="8ED973"/>
            </w:tcBorders>
            <w:shd w:val="clear" w:color="auto" w:fill="auto"/>
            <w:noWrap/>
            <w:vAlign w:val="center"/>
            <w:hideMark/>
          </w:tcPr>
          <w:p w14:paraId="1D95AFB1"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KTK</w:t>
            </w:r>
          </w:p>
        </w:tc>
      </w:tr>
      <w:tr w:rsidR="00957DAD" w:rsidRPr="00BA1F55" w14:paraId="6D4E23B6" w14:textId="77777777" w:rsidTr="007765E4">
        <w:trPr>
          <w:trHeight w:val="277"/>
          <w:jc w:val="center"/>
        </w:trPr>
        <w:tc>
          <w:tcPr>
            <w:tcW w:w="1133" w:type="dxa"/>
            <w:tcBorders>
              <w:top w:val="single" w:sz="4" w:space="0" w:color="8ED973"/>
              <w:left w:val="single" w:sz="4" w:space="0" w:color="8ED973"/>
              <w:bottom w:val="single" w:sz="4" w:space="0" w:color="8ED973"/>
              <w:right w:val="nil"/>
            </w:tcBorders>
            <w:shd w:val="clear" w:color="DAF2D0" w:fill="DAF2D0"/>
            <w:noWrap/>
            <w:vAlign w:val="center"/>
            <w:hideMark/>
          </w:tcPr>
          <w:p w14:paraId="1993D4B7"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ST0006</w:t>
            </w:r>
          </w:p>
        </w:tc>
        <w:tc>
          <w:tcPr>
            <w:tcW w:w="1133" w:type="dxa"/>
            <w:tcBorders>
              <w:top w:val="single" w:sz="4" w:space="0" w:color="8ED973"/>
              <w:left w:val="nil"/>
              <w:bottom w:val="single" w:sz="4" w:space="0" w:color="8ED973"/>
              <w:right w:val="nil"/>
            </w:tcBorders>
            <w:shd w:val="clear" w:color="DAF2D0" w:fill="DAF2D0"/>
            <w:noWrap/>
            <w:vAlign w:val="center"/>
            <w:hideMark/>
          </w:tcPr>
          <w:p w14:paraId="57543C9B"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Ngô Thị F</w:t>
            </w:r>
          </w:p>
        </w:tc>
        <w:tc>
          <w:tcPr>
            <w:tcW w:w="1133" w:type="dxa"/>
            <w:tcBorders>
              <w:top w:val="single" w:sz="4" w:space="0" w:color="8ED973"/>
              <w:left w:val="nil"/>
              <w:bottom w:val="single" w:sz="4" w:space="0" w:color="8ED973"/>
              <w:right w:val="nil"/>
            </w:tcBorders>
            <w:shd w:val="clear" w:color="DAF2D0" w:fill="DAF2D0"/>
            <w:noWrap/>
            <w:vAlign w:val="center"/>
            <w:hideMark/>
          </w:tcPr>
          <w:p w14:paraId="55A5F520"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Bác sĩ Da liễu</w:t>
            </w:r>
          </w:p>
        </w:tc>
        <w:tc>
          <w:tcPr>
            <w:tcW w:w="1135" w:type="dxa"/>
            <w:tcBorders>
              <w:top w:val="single" w:sz="4" w:space="0" w:color="8ED973"/>
              <w:left w:val="nil"/>
              <w:bottom w:val="single" w:sz="4" w:space="0" w:color="8ED973"/>
              <w:right w:val="nil"/>
            </w:tcBorders>
            <w:shd w:val="clear" w:color="DAF2D0" w:fill="DAF2D0"/>
            <w:noWrap/>
            <w:vAlign w:val="center"/>
            <w:hideMark/>
          </w:tcPr>
          <w:p w14:paraId="5AB9BF44"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Nữ</w:t>
            </w:r>
          </w:p>
        </w:tc>
        <w:tc>
          <w:tcPr>
            <w:tcW w:w="1134" w:type="dxa"/>
            <w:tcBorders>
              <w:top w:val="single" w:sz="4" w:space="0" w:color="8ED973"/>
              <w:left w:val="nil"/>
              <w:bottom w:val="single" w:sz="4" w:space="0" w:color="8ED973"/>
              <w:right w:val="nil"/>
            </w:tcBorders>
            <w:shd w:val="clear" w:color="DAF2D0" w:fill="DAF2D0"/>
            <w:noWrap/>
            <w:vAlign w:val="center"/>
            <w:hideMark/>
          </w:tcPr>
          <w:p w14:paraId="22EB6A19"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6/10/1989</w:t>
            </w:r>
          </w:p>
        </w:tc>
        <w:tc>
          <w:tcPr>
            <w:tcW w:w="1134" w:type="dxa"/>
            <w:tcBorders>
              <w:top w:val="single" w:sz="4" w:space="0" w:color="8ED973"/>
              <w:left w:val="nil"/>
              <w:bottom w:val="single" w:sz="4" w:space="0" w:color="8ED973"/>
              <w:right w:val="nil"/>
            </w:tcBorders>
            <w:shd w:val="clear" w:color="DAF2D0" w:fill="DAF2D0"/>
            <w:noWrap/>
            <w:vAlign w:val="center"/>
            <w:hideMark/>
          </w:tcPr>
          <w:p w14:paraId="3C52051E"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0917890123</w:t>
            </w:r>
          </w:p>
        </w:tc>
        <w:tc>
          <w:tcPr>
            <w:tcW w:w="1135" w:type="dxa"/>
            <w:tcBorders>
              <w:top w:val="single" w:sz="4" w:space="0" w:color="8ED973"/>
              <w:left w:val="nil"/>
              <w:bottom w:val="single" w:sz="4" w:space="0" w:color="8ED973"/>
              <w:right w:val="nil"/>
            </w:tcBorders>
            <w:shd w:val="clear" w:color="DAF2D0" w:fill="DAF2D0"/>
            <w:noWrap/>
            <w:vAlign w:val="center"/>
            <w:hideMark/>
          </w:tcPr>
          <w:p w14:paraId="319B270B"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6/1/2020</w:t>
            </w:r>
          </w:p>
        </w:tc>
        <w:tc>
          <w:tcPr>
            <w:tcW w:w="1134" w:type="dxa"/>
            <w:tcBorders>
              <w:top w:val="single" w:sz="4" w:space="0" w:color="8ED973"/>
              <w:left w:val="nil"/>
              <w:bottom w:val="single" w:sz="4" w:space="0" w:color="8ED973"/>
              <w:right w:val="nil"/>
            </w:tcBorders>
            <w:shd w:val="clear" w:color="DAF2D0" w:fill="DAF2D0"/>
            <w:noWrap/>
            <w:vAlign w:val="center"/>
            <w:hideMark/>
          </w:tcPr>
          <w:p w14:paraId="28358DFD"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f.ngo@example.com</w:t>
            </w:r>
          </w:p>
        </w:tc>
        <w:tc>
          <w:tcPr>
            <w:tcW w:w="1134" w:type="dxa"/>
            <w:tcBorders>
              <w:top w:val="single" w:sz="4" w:space="0" w:color="8ED973"/>
              <w:left w:val="nil"/>
              <w:bottom w:val="single" w:sz="4" w:space="0" w:color="8ED973"/>
              <w:right w:val="nil"/>
            </w:tcBorders>
            <w:shd w:val="clear" w:color="DAF2D0" w:fill="DAF2D0"/>
            <w:noWrap/>
            <w:vAlign w:val="center"/>
            <w:hideMark/>
          </w:tcPr>
          <w:p w14:paraId="2994F735"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22000000</w:t>
            </w:r>
          </w:p>
        </w:tc>
        <w:tc>
          <w:tcPr>
            <w:tcW w:w="1135" w:type="dxa"/>
            <w:tcBorders>
              <w:top w:val="single" w:sz="4" w:space="0" w:color="8ED973"/>
              <w:left w:val="nil"/>
              <w:bottom w:val="single" w:sz="4" w:space="0" w:color="8ED973"/>
              <w:right w:val="single" w:sz="4" w:space="0" w:color="8ED973"/>
            </w:tcBorders>
            <w:shd w:val="clear" w:color="DAF2D0" w:fill="DAF2D0"/>
            <w:noWrap/>
            <w:vAlign w:val="center"/>
            <w:hideMark/>
          </w:tcPr>
          <w:p w14:paraId="52DC6CFE"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KDL</w:t>
            </w:r>
          </w:p>
        </w:tc>
      </w:tr>
      <w:tr w:rsidR="00EF401E" w:rsidRPr="00BA1F55" w14:paraId="7700BBBE" w14:textId="77777777" w:rsidTr="007765E4">
        <w:trPr>
          <w:trHeight w:val="277"/>
          <w:jc w:val="center"/>
        </w:trPr>
        <w:tc>
          <w:tcPr>
            <w:tcW w:w="1133" w:type="dxa"/>
            <w:tcBorders>
              <w:top w:val="single" w:sz="4" w:space="0" w:color="8ED973"/>
              <w:left w:val="single" w:sz="4" w:space="0" w:color="8ED973"/>
              <w:bottom w:val="single" w:sz="4" w:space="0" w:color="8ED973"/>
              <w:right w:val="nil"/>
            </w:tcBorders>
            <w:shd w:val="clear" w:color="auto" w:fill="auto"/>
            <w:noWrap/>
            <w:vAlign w:val="center"/>
            <w:hideMark/>
          </w:tcPr>
          <w:p w14:paraId="69BCFC58"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ST0007</w:t>
            </w:r>
          </w:p>
        </w:tc>
        <w:tc>
          <w:tcPr>
            <w:tcW w:w="1133" w:type="dxa"/>
            <w:tcBorders>
              <w:top w:val="single" w:sz="4" w:space="0" w:color="8ED973"/>
              <w:left w:val="nil"/>
              <w:bottom w:val="single" w:sz="4" w:space="0" w:color="8ED973"/>
              <w:right w:val="nil"/>
            </w:tcBorders>
            <w:shd w:val="clear" w:color="auto" w:fill="auto"/>
            <w:noWrap/>
            <w:vAlign w:val="center"/>
            <w:hideMark/>
          </w:tcPr>
          <w:p w14:paraId="1229A64C"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Lê Quang G</w:t>
            </w:r>
          </w:p>
        </w:tc>
        <w:tc>
          <w:tcPr>
            <w:tcW w:w="1133" w:type="dxa"/>
            <w:tcBorders>
              <w:top w:val="single" w:sz="4" w:space="0" w:color="8ED973"/>
              <w:left w:val="nil"/>
              <w:bottom w:val="single" w:sz="4" w:space="0" w:color="8ED973"/>
              <w:right w:val="nil"/>
            </w:tcBorders>
            <w:shd w:val="clear" w:color="auto" w:fill="auto"/>
            <w:noWrap/>
            <w:vAlign w:val="center"/>
            <w:hideMark/>
          </w:tcPr>
          <w:p w14:paraId="62DD5B6B"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Bác sĩ Ung bướu</w:t>
            </w:r>
          </w:p>
        </w:tc>
        <w:tc>
          <w:tcPr>
            <w:tcW w:w="1135" w:type="dxa"/>
            <w:tcBorders>
              <w:top w:val="single" w:sz="4" w:space="0" w:color="8ED973"/>
              <w:left w:val="nil"/>
              <w:bottom w:val="single" w:sz="4" w:space="0" w:color="8ED973"/>
              <w:right w:val="nil"/>
            </w:tcBorders>
            <w:shd w:val="clear" w:color="auto" w:fill="auto"/>
            <w:noWrap/>
            <w:vAlign w:val="center"/>
            <w:hideMark/>
          </w:tcPr>
          <w:p w14:paraId="6108FF58"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Nam</w:t>
            </w:r>
          </w:p>
        </w:tc>
        <w:tc>
          <w:tcPr>
            <w:tcW w:w="1134" w:type="dxa"/>
            <w:tcBorders>
              <w:top w:val="single" w:sz="4" w:space="0" w:color="8ED973"/>
              <w:left w:val="nil"/>
              <w:bottom w:val="single" w:sz="4" w:space="0" w:color="8ED973"/>
              <w:right w:val="nil"/>
            </w:tcBorders>
            <w:shd w:val="clear" w:color="auto" w:fill="auto"/>
            <w:noWrap/>
            <w:vAlign w:val="center"/>
            <w:hideMark/>
          </w:tcPr>
          <w:p w14:paraId="3138CD41"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7/15/1983</w:t>
            </w:r>
          </w:p>
        </w:tc>
        <w:tc>
          <w:tcPr>
            <w:tcW w:w="1134" w:type="dxa"/>
            <w:tcBorders>
              <w:top w:val="single" w:sz="4" w:space="0" w:color="8ED973"/>
              <w:left w:val="nil"/>
              <w:bottom w:val="single" w:sz="4" w:space="0" w:color="8ED973"/>
              <w:right w:val="nil"/>
            </w:tcBorders>
            <w:shd w:val="clear" w:color="auto" w:fill="auto"/>
            <w:noWrap/>
            <w:vAlign w:val="center"/>
            <w:hideMark/>
          </w:tcPr>
          <w:p w14:paraId="6B26FADF"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0918901234</w:t>
            </w:r>
          </w:p>
        </w:tc>
        <w:tc>
          <w:tcPr>
            <w:tcW w:w="1135" w:type="dxa"/>
            <w:tcBorders>
              <w:top w:val="single" w:sz="4" w:space="0" w:color="8ED973"/>
              <w:left w:val="nil"/>
              <w:bottom w:val="single" w:sz="4" w:space="0" w:color="8ED973"/>
              <w:right w:val="nil"/>
            </w:tcBorders>
            <w:shd w:val="clear" w:color="auto" w:fill="auto"/>
            <w:noWrap/>
            <w:vAlign w:val="center"/>
            <w:hideMark/>
          </w:tcPr>
          <w:p w14:paraId="5173290F"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7/1/2021</w:t>
            </w:r>
          </w:p>
        </w:tc>
        <w:tc>
          <w:tcPr>
            <w:tcW w:w="1134" w:type="dxa"/>
            <w:tcBorders>
              <w:top w:val="single" w:sz="4" w:space="0" w:color="8ED973"/>
              <w:left w:val="nil"/>
              <w:bottom w:val="single" w:sz="4" w:space="0" w:color="8ED973"/>
              <w:right w:val="nil"/>
            </w:tcBorders>
            <w:shd w:val="clear" w:color="auto" w:fill="auto"/>
            <w:noWrap/>
            <w:vAlign w:val="center"/>
            <w:hideMark/>
          </w:tcPr>
          <w:p w14:paraId="49FAFB97"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g.le@example.com</w:t>
            </w:r>
          </w:p>
        </w:tc>
        <w:tc>
          <w:tcPr>
            <w:tcW w:w="1134" w:type="dxa"/>
            <w:tcBorders>
              <w:top w:val="single" w:sz="4" w:space="0" w:color="8ED973"/>
              <w:left w:val="nil"/>
              <w:bottom w:val="single" w:sz="4" w:space="0" w:color="8ED973"/>
              <w:right w:val="nil"/>
            </w:tcBorders>
            <w:shd w:val="clear" w:color="auto" w:fill="auto"/>
            <w:noWrap/>
            <w:vAlign w:val="center"/>
            <w:hideMark/>
          </w:tcPr>
          <w:p w14:paraId="3C92B336"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26000000</w:t>
            </w:r>
          </w:p>
        </w:tc>
        <w:tc>
          <w:tcPr>
            <w:tcW w:w="1135" w:type="dxa"/>
            <w:tcBorders>
              <w:top w:val="single" w:sz="4" w:space="0" w:color="8ED973"/>
              <w:left w:val="nil"/>
              <w:bottom w:val="single" w:sz="4" w:space="0" w:color="8ED973"/>
              <w:right w:val="single" w:sz="4" w:space="0" w:color="8ED973"/>
            </w:tcBorders>
            <w:shd w:val="clear" w:color="auto" w:fill="auto"/>
            <w:noWrap/>
            <w:vAlign w:val="center"/>
            <w:hideMark/>
          </w:tcPr>
          <w:p w14:paraId="62F1F2E9"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KUB</w:t>
            </w:r>
          </w:p>
        </w:tc>
      </w:tr>
      <w:tr w:rsidR="00957DAD" w:rsidRPr="00BA1F55" w14:paraId="638DFAE7" w14:textId="77777777" w:rsidTr="007765E4">
        <w:trPr>
          <w:trHeight w:val="277"/>
          <w:jc w:val="center"/>
        </w:trPr>
        <w:tc>
          <w:tcPr>
            <w:tcW w:w="1133" w:type="dxa"/>
            <w:tcBorders>
              <w:top w:val="single" w:sz="4" w:space="0" w:color="8ED973"/>
              <w:left w:val="single" w:sz="4" w:space="0" w:color="8ED973"/>
              <w:bottom w:val="single" w:sz="4" w:space="0" w:color="8ED973"/>
              <w:right w:val="nil"/>
            </w:tcBorders>
            <w:shd w:val="clear" w:color="DAF2D0" w:fill="DAF2D0"/>
            <w:noWrap/>
            <w:vAlign w:val="center"/>
            <w:hideMark/>
          </w:tcPr>
          <w:p w14:paraId="722F65D3"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ST0008</w:t>
            </w:r>
          </w:p>
        </w:tc>
        <w:tc>
          <w:tcPr>
            <w:tcW w:w="1133" w:type="dxa"/>
            <w:tcBorders>
              <w:top w:val="single" w:sz="4" w:space="0" w:color="8ED973"/>
              <w:left w:val="nil"/>
              <w:bottom w:val="single" w:sz="4" w:space="0" w:color="8ED973"/>
              <w:right w:val="nil"/>
            </w:tcBorders>
            <w:shd w:val="clear" w:color="DAF2D0" w:fill="DAF2D0"/>
            <w:noWrap/>
            <w:vAlign w:val="center"/>
            <w:hideMark/>
          </w:tcPr>
          <w:p w14:paraId="1F624EF5"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Trần Minh H</w:t>
            </w:r>
          </w:p>
        </w:tc>
        <w:tc>
          <w:tcPr>
            <w:tcW w:w="1133" w:type="dxa"/>
            <w:tcBorders>
              <w:top w:val="single" w:sz="4" w:space="0" w:color="8ED973"/>
              <w:left w:val="nil"/>
              <w:bottom w:val="single" w:sz="4" w:space="0" w:color="8ED973"/>
              <w:right w:val="nil"/>
            </w:tcBorders>
            <w:shd w:val="clear" w:color="DAF2D0" w:fill="DAF2D0"/>
            <w:noWrap/>
            <w:vAlign w:val="center"/>
            <w:hideMark/>
          </w:tcPr>
          <w:p w14:paraId="197BD7DC"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Bác sĩ Nhi khoa</w:t>
            </w:r>
          </w:p>
        </w:tc>
        <w:tc>
          <w:tcPr>
            <w:tcW w:w="1135" w:type="dxa"/>
            <w:tcBorders>
              <w:top w:val="single" w:sz="4" w:space="0" w:color="8ED973"/>
              <w:left w:val="nil"/>
              <w:bottom w:val="single" w:sz="4" w:space="0" w:color="8ED973"/>
              <w:right w:val="nil"/>
            </w:tcBorders>
            <w:shd w:val="clear" w:color="DAF2D0" w:fill="DAF2D0"/>
            <w:noWrap/>
            <w:vAlign w:val="center"/>
            <w:hideMark/>
          </w:tcPr>
          <w:p w14:paraId="3F14D802"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Nam</w:t>
            </w:r>
          </w:p>
        </w:tc>
        <w:tc>
          <w:tcPr>
            <w:tcW w:w="1134" w:type="dxa"/>
            <w:tcBorders>
              <w:top w:val="single" w:sz="4" w:space="0" w:color="8ED973"/>
              <w:left w:val="nil"/>
              <w:bottom w:val="single" w:sz="4" w:space="0" w:color="8ED973"/>
              <w:right w:val="nil"/>
            </w:tcBorders>
            <w:shd w:val="clear" w:color="DAF2D0" w:fill="DAF2D0"/>
            <w:noWrap/>
            <w:vAlign w:val="center"/>
            <w:hideMark/>
          </w:tcPr>
          <w:p w14:paraId="1DAF8A56"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8/20/1990</w:t>
            </w:r>
          </w:p>
        </w:tc>
        <w:tc>
          <w:tcPr>
            <w:tcW w:w="1134" w:type="dxa"/>
            <w:tcBorders>
              <w:top w:val="single" w:sz="4" w:space="0" w:color="8ED973"/>
              <w:left w:val="nil"/>
              <w:bottom w:val="single" w:sz="4" w:space="0" w:color="8ED973"/>
              <w:right w:val="nil"/>
            </w:tcBorders>
            <w:shd w:val="clear" w:color="DAF2D0" w:fill="DAF2D0"/>
            <w:noWrap/>
            <w:vAlign w:val="center"/>
            <w:hideMark/>
          </w:tcPr>
          <w:p w14:paraId="725AD543"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0919012345</w:t>
            </w:r>
          </w:p>
        </w:tc>
        <w:tc>
          <w:tcPr>
            <w:tcW w:w="1135" w:type="dxa"/>
            <w:tcBorders>
              <w:top w:val="single" w:sz="4" w:space="0" w:color="8ED973"/>
              <w:left w:val="nil"/>
              <w:bottom w:val="single" w:sz="4" w:space="0" w:color="8ED973"/>
              <w:right w:val="nil"/>
            </w:tcBorders>
            <w:shd w:val="clear" w:color="DAF2D0" w:fill="DAF2D0"/>
            <w:noWrap/>
            <w:vAlign w:val="center"/>
            <w:hideMark/>
          </w:tcPr>
          <w:p w14:paraId="21B46B3F"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8/1/2022</w:t>
            </w:r>
          </w:p>
        </w:tc>
        <w:tc>
          <w:tcPr>
            <w:tcW w:w="1134" w:type="dxa"/>
            <w:tcBorders>
              <w:top w:val="single" w:sz="4" w:space="0" w:color="8ED973"/>
              <w:left w:val="nil"/>
              <w:bottom w:val="single" w:sz="4" w:space="0" w:color="8ED973"/>
              <w:right w:val="nil"/>
            </w:tcBorders>
            <w:shd w:val="clear" w:color="DAF2D0" w:fill="DAF2D0"/>
            <w:noWrap/>
            <w:vAlign w:val="center"/>
            <w:hideMark/>
          </w:tcPr>
          <w:p w14:paraId="218305C3"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h.tran@example.com</w:t>
            </w:r>
          </w:p>
        </w:tc>
        <w:tc>
          <w:tcPr>
            <w:tcW w:w="1134" w:type="dxa"/>
            <w:tcBorders>
              <w:top w:val="single" w:sz="4" w:space="0" w:color="8ED973"/>
              <w:left w:val="nil"/>
              <w:bottom w:val="single" w:sz="4" w:space="0" w:color="8ED973"/>
              <w:right w:val="nil"/>
            </w:tcBorders>
            <w:shd w:val="clear" w:color="DAF2D0" w:fill="DAF2D0"/>
            <w:noWrap/>
            <w:vAlign w:val="center"/>
            <w:hideMark/>
          </w:tcPr>
          <w:p w14:paraId="3A80D452"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21000000</w:t>
            </w:r>
          </w:p>
        </w:tc>
        <w:tc>
          <w:tcPr>
            <w:tcW w:w="1135" w:type="dxa"/>
            <w:tcBorders>
              <w:top w:val="single" w:sz="4" w:space="0" w:color="8ED973"/>
              <w:left w:val="nil"/>
              <w:bottom w:val="single" w:sz="4" w:space="0" w:color="8ED973"/>
              <w:right w:val="single" w:sz="4" w:space="0" w:color="8ED973"/>
            </w:tcBorders>
            <w:shd w:val="clear" w:color="DAF2D0" w:fill="DAF2D0"/>
            <w:noWrap/>
            <w:vAlign w:val="center"/>
            <w:hideMark/>
          </w:tcPr>
          <w:p w14:paraId="7B5E1664"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KNh</w:t>
            </w:r>
          </w:p>
        </w:tc>
      </w:tr>
      <w:tr w:rsidR="00EF401E" w:rsidRPr="00BA1F55" w14:paraId="0839BA81" w14:textId="77777777" w:rsidTr="007765E4">
        <w:trPr>
          <w:trHeight w:val="277"/>
          <w:jc w:val="center"/>
        </w:trPr>
        <w:tc>
          <w:tcPr>
            <w:tcW w:w="1133" w:type="dxa"/>
            <w:tcBorders>
              <w:top w:val="single" w:sz="4" w:space="0" w:color="8ED973"/>
              <w:left w:val="single" w:sz="4" w:space="0" w:color="8ED973"/>
              <w:bottom w:val="single" w:sz="4" w:space="0" w:color="8ED973"/>
              <w:right w:val="nil"/>
            </w:tcBorders>
            <w:shd w:val="clear" w:color="auto" w:fill="auto"/>
            <w:noWrap/>
            <w:vAlign w:val="center"/>
            <w:hideMark/>
          </w:tcPr>
          <w:p w14:paraId="58DF646E"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ST0009</w:t>
            </w:r>
          </w:p>
        </w:tc>
        <w:tc>
          <w:tcPr>
            <w:tcW w:w="1133" w:type="dxa"/>
            <w:tcBorders>
              <w:top w:val="single" w:sz="4" w:space="0" w:color="8ED973"/>
              <w:left w:val="nil"/>
              <w:bottom w:val="single" w:sz="4" w:space="0" w:color="8ED973"/>
              <w:right w:val="nil"/>
            </w:tcBorders>
            <w:shd w:val="clear" w:color="auto" w:fill="auto"/>
            <w:noWrap/>
            <w:vAlign w:val="center"/>
            <w:hideMark/>
          </w:tcPr>
          <w:p w14:paraId="0D1CBB1D"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Phạm Thị I</w:t>
            </w:r>
          </w:p>
        </w:tc>
        <w:tc>
          <w:tcPr>
            <w:tcW w:w="1133" w:type="dxa"/>
            <w:tcBorders>
              <w:top w:val="single" w:sz="4" w:space="0" w:color="8ED973"/>
              <w:left w:val="nil"/>
              <w:bottom w:val="single" w:sz="4" w:space="0" w:color="8ED973"/>
              <w:right w:val="nil"/>
            </w:tcBorders>
            <w:shd w:val="clear" w:color="auto" w:fill="auto"/>
            <w:noWrap/>
            <w:vAlign w:val="center"/>
            <w:hideMark/>
          </w:tcPr>
          <w:p w14:paraId="2242F146"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Điều dưỡng Tổng quát</w:t>
            </w:r>
          </w:p>
        </w:tc>
        <w:tc>
          <w:tcPr>
            <w:tcW w:w="1135" w:type="dxa"/>
            <w:tcBorders>
              <w:top w:val="single" w:sz="4" w:space="0" w:color="8ED973"/>
              <w:left w:val="nil"/>
              <w:bottom w:val="single" w:sz="4" w:space="0" w:color="8ED973"/>
              <w:right w:val="nil"/>
            </w:tcBorders>
            <w:shd w:val="clear" w:color="auto" w:fill="auto"/>
            <w:noWrap/>
            <w:vAlign w:val="center"/>
            <w:hideMark/>
          </w:tcPr>
          <w:p w14:paraId="7D2EC492"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Nữ</w:t>
            </w:r>
          </w:p>
        </w:tc>
        <w:tc>
          <w:tcPr>
            <w:tcW w:w="1134" w:type="dxa"/>
            <w:tcBorders>
              <w:top w:val="single" w:sz="4" w:space="0" w:color="8ED973"/>
              <w:left w:val="nil"/>
              <w:bottom w:val="single" w:sz="4" w:space="0" w:color="8ED973"/>
              <w:right w:val="nil"/>
            </w:tcBorders>
            <w:shd w:val="clear" w:color="auto" w:fill="auto"/>
            <w:noWrap/>
            <w:vAlign w:val="center"/>
            <w:hideMark/>
          </w:tcPr>
          <w:p w14:paraId="06381372"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9/25/1992</w:t>
            </w:r>
          </w:p>
        </w:tc>
        <w:tc>
          <w:tcPr>
            <w:tcW w:w="1134" w:type="dxa"/>
            <w:tcBorders>
              <w:top w:val="single" w:sz="4" w:space="0" w:color="8ED973"/>
              <w:left w:val="nil"/>
              <w:bottom w:val="single" w:sz="4" w:space="0" w:color="8ED973"/>
              <w:right w:val="nil"/>
            </w:tcBorders>
            <w:shd w:val="clear" w:color="auto" w:fill="auto"/>
            <w:noWrap/>
            <w:vAlign w:val="center"/>
            <w:hideMark/>
          </w:tcPr>
          <w:p w14:paraId="304EC060"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0910123456</w:t>
            </w:r>
          </w:p>
        </w:tc>
        <w:tc>
          <w:tcPr>
            <w:tcW w:w="1135" w:type="dxa"/>
            <w:tcBorders>
              <w:top w:val="single" w:sz="4" w:space="0" w:color="8ED973"/>
              <w:left w:val="nil"/>
              <w:bottom w:val="single" w:sz="4" w:space="0" w:color="8ED973"/>
              <w:right w:val="nil"/>
            </w:tcBorders>
            <w:shd w:val="clear" w:color="auto" w:fill="auto"/>
            <w:noWrap/>
            <w:vAlign w:val="center"/>
            <w:hideMark/>
          </w:tcPr>
          <w:p w14:paraId="5836F30C"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9/1/2023</w:t>
            </w:r>
          </w:p>
        </w:tc>
        <w:tc>
          <w:tcPr>
            <w:tcW w:w="1134" w:type="dxa"/>
            <w:tcBorders>
              <w:top w:val="single" w:sz="4" w:space="0" w:color="8ED973"/>
              <w:left w:val="nil"/>
              <w:bottom w:val="single" w:sz="4" w:space="0" w:color="8ED973"/>
              <w:right w:val="nil"/>
            </w:tcBorders>
            <w:shd w:val="clear" w:color="auto" w:fill="auto"/>
            <w:noWrap/>
            <w:vAlign w:val="center"/>
            <w:hideMark/>
          </w:tcPr>
          <w:p w14:paraId="4F16FAD6"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i.pham@example.com</w:t>
            </w:r>
          </w:p>
        </w:tc>
        <w:tc>
          <w:tcPr>
            <w:tcW w:w="1134" w:type="dxa"/>
            <w:tcBorders>
              <w:top w:val="single" w:sz="4" w:space="0" w:color="8ED973"/>
              <w:left w:val="nil"/>
              <w:bottom w:val="single" w:sz="4" w:space="0" w:color="8ED973"/>
              <w:right w:val="nil"/>
            </w:tcBorders>
            <w:shd w:val="clear" w:color="auto" w:fill="auto"/>
            <w:noWrap/>
            <w:vAlign w:val="center"/>
            <w:hideMark/>
          </w:tcPr>
          <w:p w14:paraId="3FA1B7AA"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15000000</w:t>
            </w:r>
          </w:p>
        </w:tc>
        <w:tc>
          <w:tcPr>
            <w:tcW w:w="1135" w:type="dxa"/>
            <w:tcBorders>
              <w:top w:val="single" w:sz="4" w:space="0" w:color="8ED973"/>
              <w:left w:val="nil"/>
              <w:bottom w:val="single" w:sz="4" w:space="0" w:color="8ED973"/>
              <w:right w:val="single" w:sz="4" w:space="0" w:color="8ED973"/>
            </w:tcBorders>
            <w:shd w:val="clear" w:color="auto" w:fill="auto"/>
            <w:noWrap/>
            <w:vAlign w:val="center"/>
            <w:hideMark/>
          </w:tcPr>
          <w:p w14:paraId="3A0FB905"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KN</w:t>
            </w:r>
          </w:p>
        </w:tc>
      </w:tr>
      <w:tr w:rsidR="00957DAD" w:rsidRPr="00BA1F55" w14:paraId="6942D728" w14:textId="77777777" w:rsidTr="007765E4">
        <w:trPr>
          <w:trHeight w:val="277"/>
          <w:jc w:val="center"/>
        </w:trPr>
        <w:tc>
          <w:tcPr>
            <w:tcW w:w="1133" w:type="dxa"/>
            <w:tcBorders>
              <w:top w:val="single" w:sz="4" w:space="0" w:color="8ED973"/>
              <w:left w:val="single" w:sz="4" w:space="0" w:color="8ED973"/>
              <w:bottom w:val="single" w:sz="4" w:space="0" w:color="8ED973"/>
              <w:right w:val="nil"/>
            </w:tcBorders>
            <w:shd w:val="clear" w:color="DAF2D0" w:fill="DAF2D0"/>
            <w:noWrap/>
            <w:vAlign w:val="center"/>
            <w:hideMark/>
          </w:tcPr>
          <w:p w14:paraId="29B4977E"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ST0010</w:t>
            </w:r>
          </w:p>
        </w:tc>
        <w:tc>
          <w:tcPr>
            <w:tcW w:w="1133" w:type="dxa"/>
            <w:tcBorders>
              <w:top w:val="single" w:sz="4" w:space="0" w:color="8ED973"/>
              <w:left w:val="nil"/>
              <w:bottom w:val="single" w:sz="4" w:space="0" w:color="8ED973"/>
              <w:right w:val="nil"/>
            </w:tcBorders>
            <w:shd w:val="clear" w:color="DAF2D0" w:fill="DAF2D0"/>
            <w:noWrap/>
            <w:vAlign w:val="center"/>
            <w:hideMark/>
          </w:tcPr>
          <w:p w14:paraId="10249232"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Nguyễn Văn J</w:t>
            </w:r>
          </w:p>
        </w:tc>
        <w:tc>
          <w:tcPr>
            <w:tcW w:w="1133" w:type="dxa"/>
            <w:tcBorders>
              <w:top w:val="single" w:sz="4" w:space="0" w:color="8ED973"/>
              <w:left w:val="nil"/>
              <w:bottom w:val="single" w:sz="4" w:space="0" w:color="8ED973"/>
              <w:right w:val="nil"/>
            </w:tcBorders>
            <w:shd w:val="clear" w:color="DAF2D0" w:fill="DAF2D0"/>
            <w:noWrap/>
            <w:vAlign w:val="center"/>
            <w:hideMark/>
          </w:tcPr>
          <w:p w14:paraId="66093E56"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Điều dưỡng ICU</w:t>
            </w:r>
          </w:p>
        </w:tc>
        <w:tc>
          <w:tcPr>
            <w:tcW w:w="1135" w:type="dxa"/>
            <w:tcBorders>
              <w:top w:val="single" w:sz="4" w:space="0" w:color="8ED973"/>
              <w:left w:val="nil"/>
              <w:bottom w:val="single" w:sz="4" w:space="0" w:color="8ED973"/>
              <w:right w:val="nil"/>
            </w:tcBorders>
            <w:shd w:val="clear" w:color="DAF2D0" w:fill="DAF2D0"/>
            <w:noWrap/>
            <w:vAlign w:val="center"/>
            <w:hideMark/>
          </w:tcPr>
          <w:p w14:paraId="0BA94F99"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Nam</w:t>
            </w:r>
          </w:p>
        </w:tc>
        <w:tc>
          <w:tcPr>
            <w:tcW w:w="1134" w:type="dxa"/>
            <w:tcBorders>
              <w:top w:val="single" w:sz="4" w:space="0" w:color="8ED973"/>
              <w:left w:val="nil"/>
              <w:bottom w:val="single" w:sz="4" w:space="0" w:color="8ED973"/>
              <w:right w:val="nil"/>
            </w:tcBorders>
            <w:shd w:val="clear" w:color="DAF2D0" w:fill="DAF2D0"/>
            <w:noWrap/>
            <w:vAlign w:val="center"/>
            <w:hideMark/>
          </w:tcPr>
          <w:p w14:paraId="795F58B3"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10/30/1985</w:t>
            </w:r>
          </w:p>
        </w:tc>
        <w:tc>
          <w:tcPr>
            <w:tcW w:w="1134" w:type="dxa"/>
            <w:tcBorders>
              <w:top w:val="single" w:sz="4" w:space="0" w:color="8ED973"/>
              <w:left w:val="nil"/>
              <w:bottom w:val="single" w:sz="4" w:space="0" w:color="8ED973"/>
              <w:right w:val="nil"/>
            </w:tcBorders>
            <w:shd w:val="clear" w:color="DAF2D0" w:fill="DAF2D0"/>
            <w:noWrap/>
            <w:vAlign w:val="center"/>
            <w:hideMark/>
          </w:tcPr>
          <w:p w14:paraId="59DACD1A"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0911234567</w:t>
            </w:r>
          </w:p>
        </w:tc>
        <w:tc>
          <w:tcPr>
            <w:tcW w:w="1135" w:type="dxa"/>
            <w:tcBorders>
              <w:top w:val="single" w:sz="4" w:space="0" w:color="8ED973"/>
              <w:left w:val="nil"/>
              <w:bottom w:val="single" w:sz="4" w:space="0" w:color="8ED973"/>
              <w:right w:val="nil"/>
            </w:tcBorders>
            <w:shd w:val="clear" w:color="DAF2D0" w:fill="DAF2D0"/>
            <w:noWrap/>
            <w:vAlign w:val="center"/>
            <w:hideMark/>
          </w:tcPr>
          <w:p w14:paraId="39FB44DF"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10/1/2014</w:t>
            </w:r>
          </w:p>
        </w:tc>
        <w:tc>
          <w:tcPr>
            <w:tcW w:w="1134" w:type="dxa"/>
            <w:tcBorders>
              <w:top w:val="single" w:sz="4" w:space="0" w:color="8ED973"/>
              <w:left w:val="nil"/>
              <w:bottom w:val="single" w:sz="4" w:space="0" w:color="8ED973"/>
              <w:right w:val="nil"/>
            </w:tcBorders>
            <w:shd w:val="clear" w:color="DAF2D0" w:fill="DAF2D0"/>
            <w:noWrap/>
            <w:vAlign w:val="center"/>
            <w:hideMark/>
          </w:tcPr>
          <w:p w14:paraId="778E0476"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j.nguyen@example.com</w:t>
            </w:r>
          </w:p>
        </w:tc>
        <w:tc>
          <w:tcPr>
            <w:tcW w:w="1134" w:type="dxa"/>
            <w:tcBorders>
              <w:top w:val="single" w:sz="4" w:space="0" w:color="8ED973"/>
              <w:left w:val="nil"/>
              <w:bottom w:val="single" w:sz="4" w:space="0" w:color="8ED973"/>
              <w:right w:val="nil"/>
            </w:tcBorders>
            <w:shd w:val="clear" w:color="DAF2D0" w:fill="DAF2D0"/>
            <w:noWrap/>
            <w:vAlign w:val="center"/>
            <w:hideMark/>
          </w:tcPr>
          <w:p w14:paraId="1E4E20D3"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17000000</w:t>
            </w:r>
          </w:p>
        </w:tc>
        <w:tc>
          <w:tcPr>
            <w:tcW w:w="1135" w:type="dxa"/>
            <w:tcBorders>
              <w:top w:val="single" w:sz="4" w:space="0" w:color="8ED973"/>
              <w:left w:val="nil"/>
              <w:bottom w:val="single" w:sz="4" w:space="0" w:color="8ED973"/>
              <w:right w:val="single" w:sz="4" w:space="0" w:color="8ED973"/>
            </w:tcBorders>
            <w:shd w:val="clear" w:color="DAF2D0" w:fill="DAF2D0"/>
            <w:noWrap/>
            <w:vAlign w:val="center"/>
            <w:hideMark/>
          </w:tcPr>
          <w:p w14:paraId="364DFF2B"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KHSCC</w:t>
            </w:r>
          </w:p>
        </w:tc>
      </w:tr>
    </w:tbl>
    <w:p w14:paraId="4444FEC2" w14:textId="77777777" w:rsidR="00214E04" w:rsidRPr="00BA1F55" w:rsidRDefault="00214E04" w:rsidP="008D7983">
      <w:pPr>
        <w:jc w:val="center"/>
        <w:rPr>
          <w:b/>
          <w:sz w:val="24"/>
          <w:szCs w:val="24"/>
        </w:rPr>
      </w:pPr>
    </w:p>
    <w:p w14:paraId="25EE4187" w14:textId="77777777" w:rsidR="00F445FB" w:rsidRPr="00BA1F55" w:rsidRDefault="00F445FB" w:rsidP="008D7983">
      <w:pPr>
        <w:jc w:val="center"/>
        <w:rPr>
          <w:b/>
          <w:bCs/>
          <w:sz w:val="24"/>
          <w:szCs w:val="24"/>
        </w:rPr>
      </w:pPr>
    </w:p>
    <w:p w14:paraId="4054A4D8" w14:textId="77777777" w:rsidR="00F445FB" w:rsidRPr="00BA1F55" w:rsidRDefault="00F445FB" w:rsidP="008D7983">
      <w:pPr>
        <w:jc w:val="center"/>
        <w:rPr>
          <w:b/>
          <w:bCs/>
          <w:sz w:val="24"/>
          <w:szCs w:val="24"/>
        </w:rPr>
      </w:pPr>
    </w:p>
    <w:p w14:paraId="0A44D348" w14:textId="77777777" w:rsidR="00F445FB" w:rsidRPr="00BA1F55" w:rsidRDefault="00F445FB" w:rsidP="008D7983">
      <w:pPr>
        <w:jc w:val="center"/>
        <w:rPr>
          <w:b/>
          <w:bCs/>
          <w:sz w:val="24"/>
          <w:szCs w:val="24"/>
        </w:rPr>
      </w:pPr>
    </w:p>
    <w:p w14:paraId="0D6A1859" w14:textId="77777777" w:rsidR="00F445FB" w:rsidRPr="00BA1F55" w:rsidRDefault="00F445FB" w:rsidP="008D7983">
      <w:pPr>
        <w:jc w:val="center"/>
        <w:rPr>
          <w:b/>
          <w:bCs/>
          <w:sz w:val="24"/>
          <w:szCs w:val="24"/>
        </w:rPr>
      </w:pPr>
    </w:p>
    <w:p w14:paraId="3A34C1BC" w14:textId="77777777" w:rsidR="00F445FB" w:rsidRPr="00BA1F55" w:rsidRDefault="00F445FB" w:rsidP="008D7983">
      <w:pPr>
        <w:jc w:val="center"/>
        <w:rPr>
          <w:b/>
          <w:bCs/>
          <w:sz w:val="24"/>
          <w:szCs w:val="24"/>
        </w:rPr>
      </w:pPr>
    </w:p>
    <w:p w14:paraId="14F91401" w14:textId="77777777" w:rsidR="00F445FB" w:rsidRPr="00BA1F55" w:rsidRDefault="00F445FB" w:rsidP="008D7983">
      <w:pPr>
        <w:jc w:val="center"/>
        <w:rPr>
          <w:b/>
          <w:bCs/>
          <w:sz w:val="24"/>
          <w:szCs w:val="24"/>
        </w:rPr>
      </w:pPr>
    </w:p>
    <w:p w14:paraId="32812183" w14:textId="77777777" w:rsidR="00F445FB" w:rsidRPr="00BA1F55" w:rsidRDefault="00F445FB" w:rsidP="008D7983">
      <w:pPr>
        <w:jc w:val="center"/>
        <w:rPr>
          <w:b/>
          <w:bCs/>
          <w:sz w:val="24"/>
          <w:szCs w:val="24"/>
        </w:rPr>
      </w:pPr>
    </w:p>
    <w:p w14:paraId="1EEF6C71" w14:textId="77777777" w:rsidR="00F445FB" w:rsidRPr="00BA1F55" w:rsidRDefault="00F445FB" w:rsidP="008D7983">
      <w:pPr>
        <w:jc w:val="center"/>
        <w:rPr>
          <w:b/>
          <w:bCs/>
          <w:sz w:val="24"/>
          <w:szCs w:val="24"/>
        </w:rPr>
      </w:pPr>
    </w:p>
    <w:p w14:paraId="621FFA53" w14:textId="77777777" w:rsidR="00F445FB" w:rsidRPr="00BA1F55" w:rsidRDefault="00F445FB" w:rsidP="008D7983">
      <w:pPr>
        <w:jc w:val="center"/>
        <w:rPr>
          <w:b/>
          <w:bCs/>
          <w:sz w:val="24"/>
          <w:szCs w:val="24"/>
        </w:rPr>
      </w:pPr>
    </w:p>
    <w:p w14:paraId="254A1E2C" w14:textId="77777777" w:rsidR="000E5E01" w:rsidRDefault="000E5E01" w:rsidP="008D7983">
      <w:pPr>
        <w:jc w:val="center"/>
        <w:rPr>
          <w:b/>
          <w:bCs/>
          <w:sz w:val="24"/>
          <w:szCs w:val="24"/>
        </w:rPr>
      </w:pPr>
    </w:p>
    <w:p w14:paraId="337A00EC" w14:textId="77777777" w:rsidR="000E5E01" w:rsidRDefault="000E5E01" w:rsidP="008D7983">
      <w:pPr>
        <w:jc w:val="center"/>
        <w:rPr>
          <w:b/>
          <w:bCs/>
          <w:sz w:val="24"/>
          <w:szCs w:val="24"/>
        </w:rPr>
      </w:pPr>
    </w:p>
    <w:p w14:paraId="203078DD" w14:textId="77777777" w:rsidR="000E5E01" w:rsidRPr="00BA1F55" w:rsidRDefault="000E5E01" w:rsidP="008D7983">
      <w:pPr>
        <w:jc w:val="center"/>
        <w:rPr>
          <w:b/>
          <w:bCs/>
          <w:sz w:val="24"/>
          <w:szCs w:val="24"/>
        </w:rPr>
      </w:pPr>
    </w:p>
    <w:p w14:paraId="7FD322BB" w14:textId="77777777" w:rsidR="00F445FB" w:rsidRPr="00BA1F55" w:rsidRDefault="00F445FB" w:rsidP="008D7983">
      <w:pPr>
        <w:jc w:val="center"/>
        <w:rPr>
          <w:b/>
          <w:bCs/>
          <w:sz w:val="24"/>
          <w:szCs w:val="24"/>
        </w:rPr>
      </w:pPr>
    </w:p>
    <w:p w14:paraId="61E8654E" w14:textId="77777777" w:rsidR="00E70C8D" w:rsidRPr="00BA1F55" w:rsidRDefault="0085286F" w:rsidP="00E70C8D">
      <w:pPr>
        <w:spacing w:before="149" w:line="360" w:lineRule="auto"/>
        <w:ind w:right="622"/>
        <w:jc w:val="center"/>
        <w:rPr>
          <w:b/>
          <w:bCs/>
          <w:sz w:val="26"/>
          <w:szCs w:val="26"/>
        </w:rPr>
      </w:pPr>
      <w:r w:rsidRPr="00BA1F55">
        <w:rPr>
          <w:b/>
          <w:bCs/>
          <w:sz w:val="26"/>
          <w:szCs w:val="26"/>
        </w:rPr>
        <w:t xml:space="preserve">Bảng </w:t>
      </w:r>
      <w:r w:rsidR="002271C8" w:rsidRPr="00BA1F55">
        <w:rPr>
          <w:b/>
          <w:bCs/>
          <w:sz w:val="26"/>
          <w:szCs w:val="26"/>
        </w:rPr>
        <w:t>Appointment</w:t>
      </w:r>
    </w:p>
    <w:tbl>
      <w:tblPr>
        <w:tblW w:w="11340" w:type="dxa"/>
        <w:jc w:val="center"/>
        <w:tblLayout w:type="fixed"/>
        <w:tblLook w:val="04A0" w:firstRow="1" w:lastRow="0" w:firstColumn="1" w:lastColumn="0" w:noHBand="0" w:noVBand="1"/>
      </w:tblPr>
      <w:tblGrid>
        <w:gridCol w:w="1890"/>
        <w:gridCol w:w="1891"/>
        <w:gridCol w:w="1890"/>
        <w:gridCol w:w="1889"/>
        <w:gridCol w:w="1890"/>
        <w:gridCol w:w="1890"/>
      </w:tblGrid>
      <w:tr w:rsidR="00213333" w:rsidRPr="00BA1F55" w14:paraId="7F6478F8" w14:textId="77777777" w:rsidTr="00E62322">
        <w:trPr>
          <w:trHeight w:val="552"/>
          <w:tblHeader/>
          <w:jc w:val="center"/>
        </w:trPr>
        <w:tc>
          <w:tcPr>
            <w:tcW w:w="1890" w:type="dxa"/>
            <w:tcBorders>
              <w:top w:val="single" w:sz="4" w:space="0" w:color="8ED973"/>
              <w:left w:val="single" w:sz="4" w:space="0" w:color="8ED973"/>
              <w:bottom w:val="single" w:sz="4" w:space="0" w:color="8ED973"/>
              <w:right w:val="nil"/>
            </w:tcBorders>
            <w:shd w:val="clear" w:color="4EA72E" w:fill="4EA72E"/>
            <w:noWrap/>
            <w:vAlign w:val="center"/>
            <w:hideMark/>
          </w:tcPr>
          <w:p w14:paraId="2B834777" w14:textId="77777777" w:rsidR="006F63A3" w:rsidRPr="00BA1F55" w:rsidRDefault="006F63A3" w:rsidP="0084769B">
            <w:pPr>
              <w:jc w:val="center"/>
              <w:rPr>
                <w:b/>
                <w:color w:val="FFFFFF"/>
                <w:sz w:val="24"/>
                <w:szCs w:val="24"/>
                <w:lang w:eastAsia="vi-VN"/>
              </w:rPr>
            </w:pPr>
            <w:r w:rsidRPr="00BA1F55">
              <w:rPr>
                <w:b/>
                <w:color w:val="FFFFFF"/>
                <w:sz w:val="24"/>
                <w:szCs w:val="24"/>
                <w:lang w:eastAsia="vi-VN"/>
              </w:rPr>
              <w:lastRenderedPageBreak/>
              <w:t>AppointmentID</w:t>
            </w:r>
          </w:p>
        </w:tc>
        <w:tc>
          <w:tcPr>
            <w:tcW w:w="1891" w:type="dxa"/>
            <w:tcBorders>
              <w:top w:val="single" w:sz="4" w:space="0" w:color="8ED973"/>
              <w:left w:val="nil"/>
              <w:bottom w:val="single" w:sz="4" w:space="0" w:color="8ED973"/>
              <w:right w:val="nil"/>
            </w:tcBorders>
            <w:shd w:val="clear" w:color="4EA72E" w:fill="4EA72E"/>
            <w:noWrap/>
            <w:vAlign w:val="center"/>
            <w:hideMark/>
          </w:tcPr>
          <w:p w14:paraId="665969CF" w14:textId="77777777" w:rsidR="006F63A3" w:rsidRPr="00BA1F55" w:rsidRDefault="006F63A3" w:rsidP="0084769B">
            <w:pPr>
              <w:jc w:val="center"/>
              <w:rPr>
                <w:b/>
                <w:color w:val="FFFFFF"/>
                <w:sz w:val="24"/>
                <w:szCs w:val="24"/>
                <w:lang w:eastAsia="vi-VN"/>
              </w:rPr>
            </w:pPr>
            <w:r w:rsidRPr="00BA1F55">
              <w:rPr>
                <w:b/>
                <w:color w:val="FFFFFF"/>
                <w:sz w:val="24"/>
                <w:szCs w:val="24"/>
                <w:lang w:eastAsia="vi-VN"/>
              </w:rPr>
              <w:t>PatientID</w:t>
            </w:r>
          </w:p>
        </w:tc>
        <w:tc>
          <w:tcPr>
            <w:tcW w:w="1890" w:type="dxa"/>
            <w:tcBorders>
              <w:top w:val="single" w:sz="4" w:space="0" w:color="8ED973"/>
              <w:left w:val="nil"/>
              <w:bottom w:val="single" w:sz="4" w:space="0" w:color="8ED973"/>
              <w:right w:val="nil"/>
            </w:tcBorders>
            <w:shd w:val="clear" w:color="4EA72E" w:fill="4EA72E"/>
            <w:noWrap/>
            <w:vAlign w:val="center"/>
            <w:hideMark/>
          </w:tcPr>
          <w:p w14:paraId="0F3D1247" w14:textId="77777777" w:rsidR="006F63A3" w:rsidRPr="00BA1F55" w:rsidRDefault="006F63A3" w:rsidP="0084769B">
            <w:pPr>
              <w:jc w:val="center"/>
              <w:rPr>
                <w:b/>
                <w:color w:val="FFFFFF"/>
                <w:sz w:val="24"/>
                <w:szCs w:val="24"/>
                <w:lang w:eastAsia="vi-VN"/>
              </w:rPr>
            </w:pPr>
            <w:r w:rsidRPr="00BA1F55">
              <w:rPr>
                <w:b/>
                <w:color w:val="FFFFFF"/>
                <w:sz w:val="24"/>
                <w:szCs w:val="24"/>
                <w:lang w:eastAsia="vi-VN"/>
              </w:rPr>
              <w:t>DoctorID</w:t>
            </w:r>
          </w:p>
        </w:tc>
        <w:tc>
          <w:tcPr>
            <w:tcW w:w="1889" w:type="dxa"/>
            <w:tcBorders>
              <w:top w:val="single" w:sz="4" w:space="0" w:color="8ED973"/>
              <w:left w:val="nil"/>
              <w:bottom w:val="single" w:sz="4" w:space="0" w:color="8ED973"/>
              <w:right w:val="nil"/>
            </w:tcBorders>
            <w:shd w:val="clear" w:color="4EA72E" w:fill="4EA72E"/>
            <w:noWrap/>
            <w:vAlign w:val="center"/>
            <w:hideMark/>
          </w:tcPr>
          <w:p w14:paraId="34F2ECBC" w14:textId="77777777" w:rsidR="006F63A3" w:rsidRPr="00BA1F55" w:rsidRDefault="006F63A3" w:rsidP="0084769B">
            <w:pPr>
              <w:jc w:val="center"/>
              <w:rPr>
                <w:b/>
                <w:color w:val="FFFFFF"/>
                <w:sz w:val="24"/>
                <w:szCs w:val="24"/>
                <w:lang w:eastAsia="vi-VN"/>
              </w:rPr>
            </w:pPr>
            <w:r w:rsidRPr="00BA1F55">
              <w:rPr>
                <w:b/>
                <w:color w:val="FFFFFF"/>
                <w:sz w:val="24"/>
                <w:szCs w:val="24"/>
                <w:lang w:eastAsia="vi-VN"/>
              </w:rPr>
              <w:t>DepartmentID</w:t>
            </w:r>
          </w:p>
        </w:tc>
        <w:tc>
          <w:tcPr>
            <w:tcW w:w="1890" w:type="dxa"/>
            <w:tcBorders>
              <w:top w:val="single" w:sz="4" w:space="0" w:color="8ED973"/>
              <w:left w:val="nil"/>
              <w:bottom w:val="single" w:sz="4" w:space="0" w:color="8ED973"/>
              <w:right w:val="nil"/>
            </w:tcBorders>
            <w:shd w:val="clear" w:color="4EA72E" w:fill="4EA72E"/>
            <w:noWrap/>
            <w:vAlign w:val="center"/>
            <w:hideMark/>
          </w:tcPr>
          <w:p w14:paraId="6670B1F3" w14:textId="77777777" w:rsidR="006F63A3" w:rsidRPr="00BA1F55" w:rsidRDefault="006F63A3" w:rsidP="0084769B">
            <w:pPr>
              <w:jc w:val="center"/>
              <w:rPr>
                <w:b/>
                <w:color w:val="FFFFFF"/>
                <w:sz w:val="24"/>
                <w:szCs w:val="24"/>
                <w:lang w:eastAsia="vi-VN"/>
              </w:rPr>
            </w:pPr>
            <w:r w:rsidRPr="00BA1F55">
              <w:rPr>
                <w:b/>
                <w:color w:val="FFFFFF"/>
                <w:sz w:val="24"/>
                <w:szCs w:val="24"/>
                <w:lang w:eastAsia="vi-VN"/>
              </w:rPr>
              <w:t>AppointmentDateTime</w:t>
            </w:r>
          </w:p>
        </w:tc>
        <w:tc>
          <w:tcPr>
            <w:tcW w:w="1890" w:type="dxa"/>
            <w:tcBorders>
              <w:top w:val="single" w:sz="4" w:space="0" w:color="8ED973"/>
              <w:left w:val="nil"/>
              <w:bottom w:val="single" w:sz="4" w:space="0" w:color="8ED973"/>
              <w:right w:val="single" w:sz="4" w:space="0" w:color="8ED973"/>
            </w:tcBorders>
            <w:shd w:val="clear" w:color="4EA72E" w:fill="4EA72E"/>
            <w:noWrap/>
            <w:vAlign w:val="center"/>
            <w:hideMark/>
          </w:tcPr>
          <w:p w14:paraId="0C67A653" w14:textId="77777777" w:rsidR="006F63A3" w:rsidRPr="00BA1F55" w:rsidRDefault="006F63A3" w:rsidP="0084769B">
            <w:pPr>
              <w:jc w:val="center"/>
              <w:rPr>
                <w:b/>
                <w:color w:val="FFFFFF"/>
                <w:sz w:val="24"/>
                <w:szCs w:val="24"/>
                <w:lang w:eastAsia="vi-VN"/>
              </w:rPr>
            </w:pPr>
            <w:r w:rsidRPr="00BA1F55">
              <w:rPr>
                <w:b/>
                <w:color w:val="FFFFFF"/>
                <w:sz w:val="24"/>
                <w:szCs w:val="24"/>
                <w:lang w:eastAsia="vi-VN"/>
              </w:rPr>
              <w:t>AppointmentStatus</w:t>
            </w:r>
          </w:p>
        </w:tc>
      </w:tr>
      <w:tr w:rsidR="00213333" w:rsidRPr="00BA1F55" w14:paraId="21BE6114" w14:textId="77777777" w:rsidTr="00E62322">
        <w:trPr>
          <w:trHeight w:val="552"/>
          <w:jc w:val="center"/>
        </w:trPr>
        <w:tc>
          <w:tcPr>
            <w:tcW w:w="1890" w:type="dxa"/>
            <w:tcBorders>
              <w:top w:val="single" w:sz="4" w:space="0" w:color="8ED973"/>
              <w:left w:val="single" w:sz="4" w:space="0" w:color="8ED973"/>
              <w:bottom w:val="single" w:sz="4" w:space="0" w:color="8ED973"/>
              <w:right w:val="nil"/>
            </w:tcBorders>
            <w:shd w:val="clear" w:color="DAF2D0" w:fill="DAF2D0"/>
            <w:noWrap/>
            <w:vAlign w:val="center"/>
            <w:hideMark/>
          </w:tcPr>
          <w:p w14:paraId="4C81B27C" w14:textId="77777777" w:rsidR="006F63A3" w:rsidRPr="00BA1F55" w:rsidRDefault="006F63A3" w:rsidP="0084769B">
            <w:pPr>
              <w:jc w:val="center"/>
              <w:rPr>
                <w:color w:val="000000"/>
                <w:sz w:val="24"/>
                <w:szCs w:val="24"/>
                <w:lang w:eastAsia="vi-VN"/>
              </w:rPr>
            </w:pPr>
            <w:r w:rsidRPr="00BA1F55">
              <w:rPr>
                <w:color w:val="000000"/>
                <w:sz w:val="24"/>
                <w:szCs w:val="24"/>
                <w:lang w:eastAsia="vi-VN"/>
              </w:rPr>
              <w:t>AP0001</w:t>
            </w:r>
          </w:p>
        </w:tc>
        <w:tc>
          <w:tcPr>
            <w:tcW w:w="1891" w:type="dxa"/>
            <w:tcBorders>
              <w:top w:val="single" w:sz="4" w:space="0" w:color="8ED973"/>
              <w:left w:val="nil"/>
              <w:bottom w:val="single" w:sz="4" w:space="0" w:color="8ED973"/>
              <w:right w:val="nil"/>
            </w:tcBorders>
            <w:shd w:val="clear" w:color="DAF2D0" w:fill="DAF2D0"/>
            <w:noWrap/>
            <w:vAlign w:val="center"/>
            <w:hideMark/>
          </w:tcPr>
          <w:p w14:paraId="26A92A92" w14:textId="77777777" w:rsidR="006F63A3" w:rsidRPr="00BA1F55" w:rsidRDefault="006F63A3" w:rsidP="0084769B">
            <w:pPr>
              <w:jc w:val="center"/>
              <w:rPr>
                <w:color w:val="000000"/>
                <w:sz w:val="24"/>
                <w:szCs w:val="24"/>
                <w:lang w:eastAsia="vi-VN"/>
              </w:rPr>
            </w:pPr>
            <w:r w:rsidRPr="00BA1F55">
              <w:rPr>
                <w:color w:val="000000"/>
                <w:sz w:val="24"/>
                <w:szCs w:val="24"/>
                <w:lang w:eastAsia="vi-VN"/>
              </w:rPr>
              <w:t>PA0001</w:t>
            </w:r>
          </w:p>
        </w:tc>
        <w:tc>
          <w:tcPr>
            <w:tcW w:w="1890" w:type="dxa"/>
            <w:tcBorders>
              <w:top w:val="single" w:sz="4" w:space="0" w:color="8ED973"/>
              <w:left w:val="nil"/>
              <w:bottom w:val="single" w:sz="4" w:space="0" w:color="8ED973"/>
              <w:right w:val="nil"/>
            </w:tcBorders>
            <w:shd w:val="clear" w:color="DAF2D0" w:fill="DAF2D0"/>
            <w:noWrap/>
            <w:vAlign w:val="center"/>
            <w:hideMark/>
          </w:tcPr>
          <w:p w14:paraId="42D2EF9E" w14:textId="77777777" w:rsidR="006F63A3" w:rsidRPr="00BA1F55" w:rsidRDefault="006F63A3" w:rsidP="0084769B">
            <w:pPr>
              <w:jc w:val="center"/>
              <w:rPr>
                <w:color w:val="000000"/>
                <w:sz w:val="24"/>
                <w:szCs w:val="24"/>
                <w:lang w:eastAsia="vi-VN"/>
              </w:rPr>
            </w:pPr>
            <w:r w:rsidRPr="00BA1F55">
              <w:rPr>
                <w:color w:val="000000"/>
                <w:sz w:val="24"/>
                <w:szCs w:val="24"/>
                <w:lang w:eastAsia="vi-VN"/>
              </w:rPr>
              <w:t>ST0001</w:t>
            </w:r>
          </w:p>
        </w:tc>
        <w:tc>
          <w:tcPr>
            <w:tcW w:w="1889" w:type="dxa"/>
            <w:tcBorders>
              <w:top w:val="single" w:sz="4" w:space="0" w:color="8ED973"/>
              <w:left w:val="nil"/>
              <w:bottom w:val="single" w:sz="4" w:space="0" w:color="8ED973"/>
              <w:right w:val="nil"/>
            </w:tcBorders>
            <w:shd w:val="clear" w:color="DAF2D0" w:fill="DAF2D0"/>
            <w:noWrap/>
            <w:vAlign w:val="center"/>
            <w:hideMark/>
          </w:tcPr>
          <w:p w14:paraId="313F4C4D" w14:textId="77777777" w:rsidR="006F63A3" w:rsidRPr="00BA1F55" w:rsidRDefault="006F63A3" w:rsidP="0084769B">
            <w:pPr>
              <w:jc w:val="center"/>
              <w:rPr>
                <w:color w:val="000000"/>
                <w:sz w:val="24"/>
                <w:szCs w:val="24"/>
                <w:lang w:eastAsia="vi-VN"/>
              </w:rPr>
            </w:pPr>
            <w:r w:rsidRPr="00BA1F55">
              <w:rPr>
                <w:color w:val="000000"/>
                <w:sz w:val="24"/>
                <w:szCs w:val="24"/>
                <w:lang w:eastAsia="vi-VN"/>
              </w:rPr>
              <w:t>KN</w:t>
            </w:r>
          </w:p>
        </w:tc>
        <w:tc>
          <w:tcPr>
            <w:tcW w:w="1890" w:type="dxa"/>
            <w:tcBorders>
              <w:top w:val="single" w:sz="4" w:space="0" w:color="8ED973"/>
              <w:left w:val="nil"/>
              <w:bottom w:val="single" w:sz="4" w:space="0" w:color="8ED973"/>
              <w:right w:val="nil"/>
            </w:tcBorders>
            <w:shd w:val="clear" w:color="DAF2D0" w:fill="DAF2D0"/>
            <w:noWrap/>
            <w:vAlign w:val="center"/>
            <w:hideMark/>
          </w:tcPr>
          <w:p w14:paraId="645EFFE2" w14:textId="77777777" w:rsidR="006F63A3" w:rsidRPr="00BA1F55" w:rsidRDefault="006F63A3" w:rsidP="0084769B">
            <w:pPr>
              <w:jc w:val="center"/>
              <w:rPr>
                <w:color w:val="000000"/>
                <w:sz w:val="24"/>
                <w:szCs w:val="24"/>
                <w:lang w:eastAsia="vi-VN"/>
              </w:rPr>
            </w:pPr>
            <w:r w:rsidRPr="00BA1F55">
              <w:rPr>
                <w:color w:val="000000"/>
                <w:sz w:val="24"/>
                <w:szCs w:val="24"/>
                <w:lang w:eastAsia="vi-VN"/>
              </w:rPr>
              <w:t>1/4/2025 8:00</w:t>
            </w:r>
          </w:p>
        </w:tc>
        <w:tc>
          <w:tcPr>
            <w:tcW w:w="1890" w:type="dxa"/>
            <w:tcBorders>
              <w:top w:val="single" w:sz="4" w:space="0" w:color="8ED973"/>
              <w:left w:val="nil"/>
              <w:bottom w:val="single" w:sz="4" w:space="0" w:color="8ED973"/>
              <w:right w:val="single" w:sz="4" w:space="0" w:color="8ED973"/>
            </w:tcBorders>
            <w:shd w:val="clear" w:color="DAF2D0" w:fill="DAF2D0"/>
            <w:noWrap/>
            <w:vAlign w:val="center"/>
            <w:hideMark/>
          </w:tcPr>
          <w:p w14:paraId="2B8B801B" w14:textId="77777777" w:rsidR="006F63A3" w:rsidRPr="00BA1F55" w:rsidRDefault="006F63A3" w:rsidP="0084769B">
            <w:pPr>
              <w:jc w:val="center"/>
              <w:rPr>
                <w:color w:val="000000"/>
                <w:sz w:val="24"/>
                <w:szCs w:val="24"/>
                <w:lang w:eastAsia="vi-VN"/>
              </w:rPr>
            </w:pPr>
            <w:r w:rsidRPr="00BA1F55">
              <w:rPr>
                <w:color w:val="000000"/>
                <w:sz w:val="24"/>
                <w:szCs w:val="24"/>
                <w:lang w:eastAsia="vi-VN"/>
              </w:rPr>
              <w:t>Chấp thuận</w:t>
            </w:r>
          </w:p>
        </w:tc>
      </w:tr>
      <w:tr w:rsidR="00213333" w:rsidRPr="00BA1F55" w14:paraId="663089B6" w14:textId="77777777" w:rsidTr="00E62322">
        <w:trPr>
          <w:trHeight w:val="552"/>
          <w:jc w:val="center"/>
        </w:trPr>
        <w:tc>
          <w:tcPr>
            <w:tcW w:w="1890" w:type="dxa"/>
            <w:tcBorders>
              <w:top w:val="single" w:sz="4" w:space="0" w:color="8ED973"/>
              <w:left w:val="single" w:sz="4" w:space="0" w:color="8ED973"/>
              <w:bottom w:val="single" w:sz="4" w:space="0" w:color="8ED973"/>
              <w:right w:val="nil"/>
            </w:tcBorders>
            <w:shd w:val="clear" w:color="auto" w:fill="auto"/>
            <w:noWrap/>
            <w:vAlign w:val="center"/>
            <w:hideMark/>
          </w:tcPr>
          <w:p w14:paraId="1F9F0ADE" w14:textId="77777777" w:rsidR="006F63A3" w:rsidRPr="00BA1F55" w:rsidRDefault="006F63A3" w:rsidP="0084769B">
            <w:pPr>
              <w:jc w:val="center"/>
              <w:rPr>
                <w:color w:val="000000"/>
                <w:sz w:val="24"/>
                <w:szCs w:val="24"/>
                <w:lang w:eastAsia="vi-VN"/>
              </w:rPr>
            </w:pPr>
            <w:r w:rsidRPr="00BA1F55">
              <w:rPr>
                <w:color w:val="000000"/>
                <w:sz w:val="24"/>
                <w:szCs w:val="24"/>
                <w:lang w:eastAsia="vi-VN"/>
              </w:rPr>
              <w:t>AP0002</w:t>
            </w:r>
          </w:p>
        </w:tc>
        <w:tc>
          <w:tcPr>
            <w:tcW w:w="1891" w:type="dxa"/>
            <w:tcBorders>
              <w:top w:val="single" w:sz="4" w:space="0" w:color="8ED973"/>
              <w:left w:val="nil"/>
              <w:bottom w:val="single" w:sz="4" w:space="0" w:color="8ED973"/>
              <w:right w:val="nil"/>
            </w:tcBorders>
            <w:shd w:val="clear" w:color="auto" w:fill="auto"/>
            <w:noWrap/>
            <w:vAlign w:val="center"/>
            <w:hideMark/>
          </w:tcPr>
          <w:p w14:paraId="3370AEE1" w14:textId="77777777" w:rsidR="006F63A3" w:rsidRPr="00BA1F55" w:rsidRDefault="006F63A3" w:rsidP="0084769B">
            <w:pPr>
              <w:jc w:val="center"/>
              <w:rPr>
                <w:color w:val="000000"/>
                <w:sz w:val="24"/>
                <w:szCs w:val="24"/>
                <w:lang w:eastAsia="vi-VN"/>
              </w:rPr>
            </w:pPr>
            <w:r w:rsidRPr="00BA1F55">
              <w:rPr>
                <w:color w:val="000000"/>
                <w:sz w:val="24"/>
                <w:szCs w:val="24"/>
                <w:lang w:eastAsia="vi-VN"/>
              </w:rPr>
              <w:t>PA0002</w:t>
            </w:r>
          </w:p>
        </w:tc>
        <w:tc>
          <w:tcPr>
            <w:tcW w:w="1890" w:type="dxa"/>
            <w:tcBorders>
              <w:top w:val="single" w:sz="4" w:space="0" w:color="8ED973"/>
              <w:left w:val="nil"/>
              <w:bottom w:val="single" w:sz="4" w:space="0" w:color="8ED973"/>
              <w:right w:val="nil"/>
            </w:tcBorders>
            <w:shd w:val="clear" w:color="auto" w:fill="auto"/>
            <w:noWrap/>
            <w:vAlign w:val="center"/>
            <w:hideMark/>
          </w:tcPr>
          <w:p w14:paraId="04F1CB7A" w14:textId="77777777" w:rsidR="006F63A3" w:rsidRPr="00BA1F55" w:rsidRDefault="006F63A3" w:rsidP="0084769B">
            <w:pPr>
              <w:jc w:val="center"/>
              <w:rPr>
                <w:color w:val="000000"/>
                <w:sz w:val="24"/>
                <w:szCs w:val="24"/>
                <w:lang w:eastAsia="vi-VN"/>
              </w:rPr>
            </w:pPr>
            <w:r w:rsidRPr="00BA1F55">
              <w:rPr>
                <w:color w:val="000000"/>
                <w:sz w:val="24"/>
                <w:szCs w:val="24"/>
                <w:lang w:eastAsia="vi-VN"/>
              </w:rPr>
              <w:t>ST0002</w:t>
            </w:r>
          </w:p>
        </w:tc>
        <w:tc>
          <w:tcPr>
            <w:tcW w:w="1889" w:type="dxa"/>
            <w:tcBorders>
              <w:top w:val="single" w:sz="4" w:space="0" w:color="8ED973"/>
              <w:left w:val="nil"/>
              <w:bottom w:val="single" w:sz="4" w:space="0" w:color="8ED973"/>
              <w:right w:val="nil"/>
            </w:tcBorders>
            <w:shd w:val="clear" w:color="auto" w:fill="auto"/>
            <w:noWrap/>
            <w:vAlign w:val="center"/>
            <w:hideMark/>
          </w:tcPr>
          <w:p w14:paraId="4B17C3B6" w14:textId="77777777" w:rsidR="006F63A3" w:rsidRPr="00BA1F55" w:rsidRDefault="006F63A3" w:rsidP="0084769B">
            <w:pPr>
              <w:jc w:val="center"/>
              <w:rPr>
                <w:color w:val="000000"/>
                <w:sz w:val="24"/>
                <w:szCs w:val="24"/>
                <w:lang w:eastAsia="vi-VN"/>
              </w:rPr>
            </w:pPr>
            <w:r w:rsidRPr="00BA1F55">
              <w:rPr>
                <w:color w:val="000000"/>
                <w:sz w:val="24"/>
                <w:szCs w:val="24"/>
                <w:lang w:eastAsia="vi-VN"/>
              </w:rPr>
              <w:t>KN</w:t>
            </w:r>
          </w:p>
        </w:tc>
        <w:tc>
          <w:tcPr>
            <w:tcW w:w="1890" w:type="dxa"/>
            <w:tcBorders>
              <w:top w:val="single" w:sz="4" w:space="0" w:color="8ED973"/>
              <w:left w:val="nil"/>
              <w:bottom w:val="single" w:sz="4" w:space="0" w:color="8ED973"/>
              <w:right w:val="nil"/>
            </w:tcBorders>
            <w:shd w:val="clear" w:color="auto" w:fill="auto"/>
            <w:noWrap/>
            <w:vAlign w:val="center"/>
            <w:hideMark/>
          </w:tcPr>
          <w:p w14:paraId="69BC0664" w14:textId="77777777" w:rsidR="006F63A3" w:rsidRPr="00BA1F55" w:rsidRDefault="006F63A3" w:rsidP="0084769B">
            <w:pPr>
              <w:jc w:val="center"/>
              <w:rPr>
                <w:color w:val="000000"/>
                <w:sz w:val="24"/>
                <w:szCs w:val="24"/>
                <w:lang w:eastAsia="vi-VN"/>
              </w:rPr>
            </w:pPr>
            <w:r w:rsidRPr="00BA1F55">
              <w:rPr>
                <w:color w:val="000000"/>
                <w:sz w:val="24"/>
                <w:szCs w:val="24"/>
                <w:lang w:eastAsia="vi-VN"/>
              </w:rPr>
              <w:t>1/4/2025 8:30</w:t>
            </w:r>
          </w:p>
        </w:tc>
        <w:tc>
          <w:tcPr>
            <w:tcW w:w="1890" w:type="dxa"/>
            <w:tcBorders>
              <w:top w:val="single" w:sz="4" w:space="0" w:color="8ED973"/>
              <w:left w:val="nil"/>
              <w:bottom w:val="single" w:sz="4" w:space="0" w:color="8ED973"/>
              <w:right w:val="single" w:sz="4" w:space="0" w:color="8ED973"/>
            </w:tcBorders>
            <w:shd w:val="clear" w:color="auto" w:fill="auto"/>
            <w:noWrap/>
            <w:vAlign w:val="center"/>
            <w:hideMark/>
          </w:tcPr>
          <w:p w14:paraId="6D4E0C08" w14:textId="77777777" w:rsidR="006F63A3" w:rsidRPr="00BA1F55" w:rsidRDefault="006F63A3" w:rsidP="0084769B">
            <w:pPr>
              <w:jc w:val="center"/>
              <w:rPr>
                <w:color w:val="000000"/>
                <w:sz w:val="24"/>
                <w:szCs w:val="24"/>
                <w:lang w:eastAsia="vi-VN"/>
              </w:rPr>
            </w:pPr>
            <w:r w:rsidRPr="00BA1F55">
              <w:rPr>
                <w:color w:val="000000"/>
                <w:sz w:val="24"/>
                <w:szCs w:val="24"/>
                <w:lang w:eastAsia="vi-VN"/>
              </w:rPr>
              <w:t>Đang chờ xử lý</w:t>
            </w:r>
          </w:p>
        </w:tc>
      </w:tr>
      <w:tr w:rsidR="00213333" w:rsidRPr="00BA1F55" w14:paraId="2E035B22" w14:textId="77777777" w:rsidTr="00E62322">
        <w:trPr>
          <w:trHeight w:val="552"/>
          <w:jc w:val="center"/>
        </w:trPr>
        <w:tc>
          <w:tcPr>
            <w:tcW w:w="1890" w:type="dxa"/>
            <w:tcBorders>
              <w:top w:val="single" w:sz="4" w:space="0" w:color="8ED973"/>
              <w:left w:val="single" w:sz="4" w:space="0" w:color="8ED973"/>
              <w:bottom w:val="single" w:sz="4" w:space="0" w:color="8ED973"/>
              <w:right w:val="nil"/>
            </w:tcBorders>
            <w:shd w:val="clear" w:color="DAF2D0" w:fill="DAF2D0"/>
            <w:noWrap/>
            <w:vAlign w:val="center"/>
            <w:hideMark/>
          </w:tcPr>
          <w:p w14:paraId="6F20003A" w14:textId="77777777" w:rsidR="006F63A3" w:rsidRPr="00BA1F55" w:rsidRDefault="006F63A3" w:rsidP="0084769B">
            <w:pPr>
              <w:jc w:val="center"/>
              <w:rPr>
                <w:color w:val="000000"/>
                <w:sz w:val="24"/>
                <w:szCs w:val="24"/>
                <w:lang w:eastAsia="vi-VN"/>
              </w:rPr>
            </w:pPr>
            <w:r w:rsidRPr="00BA1F55">
              <w:rPr>
                <w:color w:val="000000"/>
                <w:sz w:val="24"/>
                <w:szCs w:val="24"/>
                <w:lang w:eastAsia="vi-VN"/>
              </w:rPr>
              <w:t>AP0003</w:t>
            </w:r>
          </w:p>
        </w:tc>
        <w:tc>
          <w:tcPr>
            <w:tcW w:w="1891" w:type="dxa"/>
            <w:tcBorders>
              <w:top w:val="single" w:sz="4" w:space="0" w:color="8ED973"/>
              <w:left w:val="nil"/>
              <w:bottom w:val="single" w:sz="4" w:space="0" w:color="8ED973"/>
              <w:right w:val="nil"/>
            </w:tcBorders>
            <w:shd w:val="clear" w:color="DAF2D0" w:fill="DAF2D0"/>
            <w:noWrap/>
            <w:vAlign w:val="center"/>
            <w:hideMark/>
          </w:tcPr>
          <w:p w14:paraId="39B5AD9A" w14:textId="77777777" w:rsidR="006F63A3" w:rsidRPr="00BA1F55" w:rsidRDefault="006F63A3" w:rsidP="0084769B">
            <w:pPr>
              <w:jc w:val="center"/>
              <w:rPr>
                <w:color w:val="000000"/>
                <w:sz w:val="24"/>
                <w:szCs w:val="24"/>
                <w:lang w:eastAsia="vi-VN"/>
              </w:rPr>
            </w:pPr>
            <w:r w:rsidRPr="00BA1F55">
              <w:rPr>
                <w:color w:val="000000"/>
                <w:sz w:val="24"/>
                <w:szCs w:val="24"/>
                <w:lang w:eastAsia="vi-VN"/>
              </w:rPr>
              <w:t>PA0003</w:t>
            </w:r>
          </w:p>
        </w:tc>
        <w:tc>
          <w:tcPr>
            <w:tcW w:w="1890" w:type="dxa"/>
            <w:tcBorders>
              <w:top w:val="single" w:sz="4" w:space="0" w:color="8ED973"/>
              <w:left w:val="nil"/>
              <w:bottom w:val="single" w:sz="4" w:space="0" w:color="8ED973"/>
              <w:right w:val="nil"/>
            </w:tcBorders>
            <w:shd w:val="clear" w:color="DAF2D0" w:fill="DAF2D0"/>
            <w:noWrap/>
            <w:vAlign w:val="center"/>
            <w:hideMark/>
          </w:tcPr>
          <w:p w14:paraId="09D1C298" w14:textId="77777777" w:rsidR="006F63A3" w:rsidRPr="00BA1F55" w:rsidRDefault="006F63A3" w:rsidP="0084769B">
            <w:pPr>
              <w:jc w:val="center"/>
              <w:rPr>
                <w:color w:val="000000"/>
                <w:sz w:val="24"/>
                <w:szCs w:val="24"/>
                <w:lang w:eastAsia="vi-VN"/>
              </w:rPr>
            </w:pPr>
            <w:r w:rsidRPr="00BA1F55">
              <w:rPr>
                <w:color w:val="000000"/>
                <w:sz w:val="24"/>
                <w:szCs w:val="24"/>
                <w:lang w:eastAsia="vi-VN"/>
              </w:rPr>
              <w:t>ST0003</w:t>
            </w:r>
          </w:p>
        </w:tc>
        <w:tc>
          <w:tcPr>
            <w:tcW w:w="1889" w:type="dxa"/>
            <w:tcBorders>
              <w:top w:val="single" w:sz="4" w:space="0" w:color="8ED973"/>
              <w:left w:val="nil"/>
              <w:bottom w:val="single" w:sz="4" w:space="0" w:color="8ED973"/>
              <w:right w:val="nil"/>
            </w:tcBorders>
            <w:shd w:val="clear" w:color="DAF2D0" w:fill="DAF2D0"/>
            <w:noWrap/>
            <w:vAlign w:val="center"/>
            <w:hideMark/>
          </w:tcPr>
          <w:p w14:paraId="4F22E5EF" w14:textId="77777777" w:rsidR="006F63A3" w:rsidRPr="00BA1F55" w:rsidRDefault="006F63A3" w:rsidP="0084769B">
            <w:pPr>
              <w:jc w:val="center"/>
              <w:rPr>
                <w:color w:val="000000"/>
                <w:sz w:val="24"/>
                <w:szCs w:val="24"/>
                <w:lang w:eastAsia="vi-VN"/>
              </w:rPr>
            </w:pPr>
            <w:r w:rsidRPr="00BA1F55">
              <w:rPr>
                <w:color w:val="000000"/>
                <w:sz w:val="24"/>
                <w:szCs w:val="24"/>
                <w:lang w:eastAsia="vi-VN"/>
              </w:rPr>
              <w:t>KNg</w:t>
            </w:r>
          </w:p>
        </w:tc>
        <w:tc>
          <w:tcPr>
            <w:tcW w:w="1890" w:type="dxa"/>
            <w:tcBorders>
              <w:top w:val="single" w:sz="4" w:space="0" w:color="8ED973"/>
              <w:left w:val="nil"/>
              <w:bottom w:val="single" w:sz="4" w:space="0" w:color="8ED973"/>
              <w:right w:val="nil"/>
            </w:tcBorders>
            <w:shd w:val="clear" w:color="DAF2D0" w:fill="DAF2D0"/>
            <w:noWrap/>
            <w:vAlign w:val="center"/>
            <w:hideMark/>
          </w:tcPr>
          <w:p w14:paraId="08DBDBD1" w14:textId="77777777" w:rsidR="006F63A3" w:rsidRPr="00BA1F55" w:rsidRDefault="006F63A3" w:rsidP="0084769B">
            <w:pPr>
              <w:jc w:val="center"/>
              <w:rPr>
                <w:color w:val="000000"/>
                <w:sz w:val="24"/>
                <w:szCs w:val="24"/>
                <w:lang w:eastAsia="vi-VN"/>
              </w:rPr>
            </w:pPr>
            <w:r w:rsidRPr="00BA1F55">
              <w:rPr>
                <w:color w:val="000000"/>
                <w:sz w:val="24"/>
                <w:szCs w:val="24"/>
                <w:lang w:eastAsia="vi-VN"/>
              </w:rPr>
              <w:t>1/4/2025 9:00</w:t>
            </w:r>
          </w:p>
        </w:tc>
        <w:tc>
          <w:tcPr>
            <w:tcW w:w="1890" w:type="dxa"/>
            <w:tcBorders>
              <w:top w:val="single" w:sz="4" w:space="0" w:color="8ED973"/>
              <w:left w:val="nil"/>
              <w:bottom w:val="single" w:sz="4" w:space="0" w:color="8ED973"/>
              <w:right w:val="single" w:sz="4" w:space="0" w:color="8ED973"/>
            </w:tcBorders>
            <w:shd w:val="clear" w:color="DAF2D0" w:fill="DAF2D0"/>
            <w:noWrap/>
            <w:vAlign w:val="center"/>
            <w:hideMark/>
          </w:tcPr>
          <w:p w14:paraId="758C9A2B" w14:textId="77777777" w:rsidR="006F63A3" w:rsidRPr="00BA1F55" w:rsidRDefault="006F63A3" w:rsidP="0084769B">
            <w:pPr>
              <w:jc w:val="center"/>
              <w:rPr>
                <w:color w:val="000000"/>
                <w:sz w:val="24"/>
                <w:szCs w:val="24"/>
                <w:lang w:eastAsia="vi-VN"/>
              </w:rPr>
            </w:pPr>
            <w:r w:rsidRPr="00BA1F55">
              <w:rPr>
                <w:color w:val="000000"/>
                <w:sz w:val="24"/>
                <w:szCs w:val="24"/>
                <w:lang w:eastAsia="vi-VN"/>
              </w:rPr>
              <w:t>Từ chối</w:t>
            </w:r>
          </w:p>
        </w:tc>
      </w:tr>
      <w:tr w:rsidR="00213333" w:rsidRPr="00BA1F55" w14:paraId="587FDFCA" w14:textId="77777777" w:rsidTr="00E62322">
        <w:trPr>
          <w:trHeight w:val="552"/>
          <w:jc w:val="center"/>
        </w:trPr>
        <w:tc>
          <w:tcPr>
            <w:tcW w:w="1890" w:type="dxa"/>
            <w:tcBorders>
              <w:top w:val="single" w:sz="4" w:space="0" w:color="8ED973"/>
              <w:left w:val="single" w:sz="4" w:space="0" w:color="8ED973"/>
              <w:bottom w:val="single" w:sz="4" w:space="0" w:color="8ED973"/>
              <w:right w:val="nil"/>
            </w:tcBorders>
            <w:shd w:val="clear" w:color="auto" w:fill="auto"/>
            <w:noWrap/>
            <w:vAlign w:val="center"/>
            <w:hideMark/>
          </w:tcPr>
          <w:p w14:paraId="51CBF666" w14:textId="77777777" w:rsidR="006F63A3" w:rsidRPr="00BA1F55" w:rsidRDefault="006F63A3" w:rsidP="0084769B">
            <w:pPr>
              <w:jc w:val="center"/>
              <w:rPr>
                <w:color w:val="000000"/>
                <w:sz w:val="24"/>
                <w:szCs w:val="24"/>
                <w:lang w:eastAsia="vi-VN"/>
              </w:rPr>
            </w:pPr>
            <w:r w:rsidRPr="00BA1F55">
              <w:rPr>
                <w:color w:val="000000"/>
                <w:sz w:val="24"/>
                <w:szCs w:val="24"/>
                <w:lang w:eastAsia="vi-VN"/>
              </w:rPr>
              <w:t>AP0004</w:t>
            </w:r>
          </w:p>
        </w:tc>
        <w:tc>
          <w:tcPr>
            <w:tcW w:w="1891" w:type="dxa"/>
            <w:tcBorders>
              <w:top w:val="single" w:sz="4" w:space="0" w:color="8ED973"/>
              <w:left w:val="nil"/>
              <w:bottom w:val="single" w:sz="4" w:space="0" w:color="8ED973"/>
              <w:right w:val="nil"/>
            </w:tcBorders>
            <w:shd w:val="clear" w:color="auto" w:fill="auto"/>
            <w:noWrap/>
            <w:vAlign w:val="center"/>
            <w:hideMark/>
          </w:tcPr>
          <w:p w14:paraId="18B89919" w14:textId="77777777" w:rsidR="006F63A3" w:rsidRPr="00BA1F55" w:rsidRDefault="006F63A3" w:rsidP="0084769B">
            <w:pPr>
              <w:jc w:val="center"/>
              <w:rPr>
                <w:color w:val="000000"/>
                <w:sz w:val="24"/>
                <w:szCs w:val="24"/>
                <w:lang w:eastAsia="vi-VN"/>
              </w:rPr>
            </w:pPr>
            <w:r w:rsidRPr="00BA1F55">
              <w:rPr>
                <w:color w:val="000000"/>
                <w:sz w:val="24"/>
                <w:szCs w:val="24"/>
                <w:lang w:eastAsia="vi-VN"/>
              </w:rPr>
              <w:t>PA0004</w:t>
            </w:r>
          </w:p>
        </w:tc>
        <w:tc>
          <w:tcPr>
            <w:tcW w:w="1890" w:type="dxa"/>
            <w:tcBorders>
              <w:top w:val="single" w:sz="4" w:space="0" w:color="8ED973"/>
              <w:left w:val="nil"/>
              <w:bottom w:val="single" w:sz="4" w:space="0" w:color="8ED973"/>
              <w:right w:val="nil"/>
            </w:tcBorders>
            <w:shd w:val="clear" w:color="auto" w:fill="auto"/>
            <w:noWrap/>
            <w:vAlign w:val="center"/>
            <w:hideMark/>
          </w:tcPr>
          <w:p w14:paraId="7CD61916" w14:textId="77777777" w:rsidR="006F63A3" w:rsidRPr="00BA1F55" w:rsidRDefault="006F63A3" w:rsidP="0084769B">
            <w:pPr>
              <w:jc w:val="center"/>
              <w:rPr>
                <w:color w:val="000000"/>
                <w:sz w:val="24"/>
                <w:szCs w:val="24"/>
                <w:lang w:eastAsia="vi-VN"/>
              </w:rPr>
            </w:pPr>
            <w:r w:rsidRPr="00BA1F55">
              <w:rPr>
                <w:color w:val="000000"/>
                <w:sz w:val="24"/>
                <w:szCs w:val="24"/>
                <w:lang w:eastAsia="vi-VN"/>
              </w:rPr>
              <w:t>ST0004</w:t>
            </w:r>
          </w:p>
        </w:tc>
        <w:tc>
          <w:tcPr>
            <w:tcW w:w="1889" w:type="dxa"/>
            <w:tcBorders>
              <w:top w:val="single" w:sz="4" w:space="0" w:color="8ED973"/>
              <w:left w:val="nil"/>
              <w:bottom w:val="single" w:sz="4" w:space="0" w:color="8ED973"/>
              <w:right w:val="nil"/>
            </w:tcBorders>
            <w:shd w:val="clear" w:color="auto" w:fill="auto"/>
            <w:noWrap/>
            <w:vAlign w:val="center"/>
            <w:hideMark/>
          </w:tcPr>
          <w:p w14:paraId="3C8D6C5C" w14:textId="77777777" w:rsidR="006F63A3" w:rsidRPr="00BA1F55" w:rsidRDefault="006F63A3" w:rsidP="0084769B">
            <w:pPr>
              <w:jc w:val="center"/>
              <w:rPr>
                <w:color w:val="000000"/>
                <w:sz w:val="24"/>
                <w:szCs w:val="24"/>
                <w:lang w:eastAsia="vi-VN"/>
              </w:rPr>
            </w:pPr>
            <w:r w:rsidRPr="00BA1F55">
              <w:rPr>
                <w:color w:val="000000"/>
                <w:sz w:val="24"/>
                <w:szCs w:val="24"/>
                <w:lang w:eastAsia="vi-VN"/>
              </w:rPr>
              <w:t>KTM</w:t>
            </w:r>
          </w:p>
        </w:tc>
        <w:tc>
          <w:tcPr>
            <w:tcW w:w="1890" w:type="dxa"/>
            <w:tcBorders>
              <w:top w:val="single" w:sz="4" w:space="0" w:color="8ED973"/>
              <w:left w:val="nil"/>
              <w:bottom w:val="single" w:sz="4" w:space="0" w:color="8ED973"/>
              <w:right w:val="nil"/>
            </w:tcBorders>
            <w:shd w:val="clear" w:color="auto" w:fill="auto"/>
            <w:noWrap/>
            <w:vAlign w:val="center"/>
            <w:hideMark/>
          </w:tcPr>
          <w:p w14:paraId="1882D992" w14:textId="77777777" w:rsidR="006F63A3" w:rsidRPr="00BA1F55" w:rsidRDefault="006F63A3" w:rsidP="0084769B">
            <w:pPr>
              <w:jc w:val="center"/>
              <w:rPr>
                <w:color w:val="000000"/>
                <w:sz w:val="24"/>
                <w:szCs w:val="24"/>
                <w:lang w:eastAsia="vi-VN"/>
              </w:rPr>
            </w:pPr>
            <w:r w:rsidRPr="00BA1F55">
              <w:rPr>
                <w:color w:val="000000"/>
                <w:sz w:val="24"/>
                <w:szCs w:val="24"/>
                <w:lang w:eastAsia="vi-VN"/>
              </w:rPr>
              <w:t>1/4/2025 9:30</w:t>
            </w:r>
          </w:p>
        </w:tc>
        <w:tc>
          <w:tcPr>
            <w:tcW w:w="1890" w:type="dxa"/>
            <w:tcBorders>
              <w:top w:val="single" w:sz="4" w:space="0" w:color="8ED973"/>
              <w:left w:val="nil"/>
              <w:bottom w:val="single" w:sz="4" w:space="0" w:color="8ED973"/>
              <w:right w:val="single" w:sz="4" w:space="0" w:color="8ED973"/>
            </w:tcBorders>
            <w:shd w:val="clear" w:color="auto" w:fill="auto"/>
            <w:noWrap/>
            <w:vAlign w:val="center"/>
            <w:hideMark/>
          </w:tcPr>
          <w:p w14:paraId="6EE168D7" w14:textId="77777777" w:rsidR="006F63A3" w:rsidRPr="00BA1F55" w:rsidRDefault="006F63A3" w:rsidP="0084769B">
            <w:pPr>
              <w:jc w:val="center"/>
              <w:rPr>
                <w:color w:val="000000"/>
                <w:sz w:val="24"/>
                <w:szCs w:val="24"/>
                <w:lang w:eastAsia="vi-VN"/>
              </w:rPr>
            </w:pPr>
            <w:r w:rsidRPr="00BA1F55">
              <w:rPr>
                <w:color w:val="000000"/>
                <w:sz w:val="24"/>
                <w:szCs w:val="24"/>
                <w:lang w:eastAsia="vi-VN"/>
              </w:rPr>
              <w:t>Chấp thuận</w:t>
            </w:r>
          </w:p>
        </w:tc>
      </w:tr>
      <w:tr w:rsidR="00213333" w:rsidRPr="00BA1F55" w14:paraId="258A2C6A" w14:textId="77777777" w:rsidTr="00E62322">
        <w:trPr>
          <w:trHeight w:val="552"/>
          <w:jc w:val="center"/>
        </w:trPr>
        <w:tc>
          <w:tcPr>
            <w:tcW w:w="1890" w:type="dxa"/>
            <w:tcBorders>
              <w:top w:val="single" w:sz="4" w:space="0" w:color="8ED973"/>
              <w:left w:val="single" w:sz="4" w:space="0" w:color="8ED973"/>
              <w:bottom w:val="single" w:sz="4" w:space="0" w:color="8ED973"/>
              <w:right w:val="nil"/>
            </w:tcBorders>
            <w:shd w:val="clear" w:color="DAF2D0" w:fill="DAF2D0"/>
            <w:noWrap/>
            <w:vAlign w:val="center"/>
            <w:hideMark/>
          </w:tcPr>
          <w:p w14:paraId="3CB92093" w14:textId="77777777" w:rsidR="006F63A3" w:rsidRPr="00BA1F55" w:rsidRDefault="006F63A3" w:rsidP="0084769B">
            <w:pPr>
              <w:jc w:val="center"/>
              <w:rPr>
                <w:color w:val="000000"/>
                <w:sz w:val="24"/>
                <w:szCs w:val="24"/>
                <w:lang w:eastAsia="vi-VN"/>
              </w:rPr>
            </w:pPr>
            <w:r w:rsidRPr="00BA1F55">
              <w:rPr>
                <w:color w:val="000000"/>
                <w:sz w:val="24"/>
                <w:szCs w:val="24"/>
                <w:lang w:eastAsia="vi-VN"/>
              </w:rPr>
              <w:t>AP0005</w:t>
            </w:r>
          </w:p>
        </w:tc>
        <w:tc>
          <w:tcPr>
            <w:tcW w:w="1891" w:type="dxa"/>
            <w:tcBorders>
              <w:top w:val="single" w:sz="4" w:space="0" w:color="8ED973"/>
              <w:left w:val="nil"/>
              <w:bottom w:val="single" w:sz="4" w:space="0" w:color="8ED973"/>
              <w:right w:val="nil"/>
            </w:tcBorders>
            <w:shd w:val="clear" w:color="DAF2D0" w:fill="DAF2D0"/>
            <w:noWrap/>
            <w:vAlign w:val="center"/>
            <w:hideMark/>
          </w:tcPr>
          <w:p w14:paraId="2523793A" w14:textId="77777777" w:rsidR="006F63A3" w:rsidRPr="00BA1F55" w:rsidRDefault="006F63A3" w:rsidP="0084769B">
            <w:pPr>
              <w:jc w:val="center"/>
              <w:rPr>
                <w:color w:val="000000"/>
                <w:sz w:val="24"/>
                <w:szCs w:val="24"/>
                <w:lang w:eastAsia="vi-VN"/>
              </w:rPr>
            </w:pPr>
            <w:r w:rsidRPr="00BA1F55">
              <w:rPr>
                <w:color w:val="000000"/>
                <w:sz w:val="24"/>
                <w:szCs w:val="24"/>
                <w:lang w:eastAsia="vi-VN"/>
              </w:rPr>
              <w:t>PA0005</w:t>
            </w:r>
          </w:p>
        </w:tc>
        <w:tc>
          <w:tcPr>
            <w:tcW w:w="1890" w:type="dxa"/>
            <w:tcBorders>
              <w:top w:val="single" w:sz="4" w:space="0" w:color="8ED973"/>
              <w:left w:val="nil"/>
              <w:bottom w:val="single" w:sz="4" w:space="0" w:color="8ED973"/>
              <w:right w:val="nil"/>
            </w:tcBorders>
            <w:shd w:val="clear" w:color="DAF2D0" w:fill="DAF2D0"/>
            <w:noWrap/>
            <w:vAlign w:val="center"/>
            <w:hideMark/>
          </w:tcPr>
          <w:p w14:paraId="5CEE6708" w14:textId="77777777" w:rsidR="006F63A3" w:rsidRPr="00BA1F55" w:rsidRDefault="006F63A3" w:rsidP="0084769B">
            <w:pPr>
              <w:jc w:val="center"/>
              <w:rPr>
                <w:color w:val="000000"/>
                <w:sz w:val="24"/>
                <w:szCs w:val="24"/>
                <w:lang w:eastAsia="vi-VN"/>
              </w:rPr>
            </w:pPr>
            <w:r w:rsidRPr="00BA1F55">
              <w:rPr>
                <w:color w:val="000000"/>
                <w:sz w:val="24"/>
                <w:szCs w:val="24"/>
                <w:lang w:eastAsia="vi-VN"/>
              </w:rPr>
              <w:t>ST0005</w:t>
            </w:r>
          </w:p>
        </w:tc>
        <w:tc>
          <w:tcPr>
            <w:tcW w:w="1889" w:type="dxa"/>
            <w:tcBorders>
              <w:top w:val="single" w:sz="4" w:space="0" w:color="8ED973"/>
              <w:left w:val="nil"/>
              <w:bottom w:val="single" w:sz="4" w:space="0" w:color="8ED973"/>
              <w:right w:val="nil"/>
            </w:tcBorders>
            <w:shd w:val="clear" w:color="DAF2D0" w:fill="DAF2D0"/>
            <w:noWrap/>
            <w:vAlign w:val="center"/>
            <w:hideMark/>
          </w:tcPr>
          <w:p w14:paraId="40F38A41" w14:textId="77777777" w:rsidR="006F63A3" w:rsidRPr="00BA1F55" w:rsidRDefault="006F63A3" w:rsidP="0084769B">
            <w:pPr>
              <w:jc w:val="center"/>
              <w:rPr>
                <w:color w:val="000000"/>
                <w:sz w:val="24"/>
                <w:szCs w:val="24"/>
                <w:lang w:eastAsia="vi-VN"/>
              </w:rPr>
            </w:pPr>
            <w:r w:rsidRPr="00BA1F55">
              <w:rPr>
                <w:color w:val="000000"/>
                <w:sz w:val="24"/>
                <w:szCs w:val="24"/>
                <w:lang w:eastAsia="vi-VN"/>
              </w:rPr>
              <w:t>KTK</w:t>
            </w:r>
          </w:p>
        </w:tc>
        <w:tc>
          <w:tcPr>
            <w:tcW w:w="1890" w:type="dxa"/>
            <w:tcBorders>
              <w:top w:val="single" w:sz="4" w:space="0" w:color="8ED973"/>
              <w:left w:val="nil"/>
              <w:bottom w:val="single" w:sz="4" w:space="0" w:color="8ED973"/>
              <w:right w:val="nil"/>
            </w:tcBorders>
            <w:shd w:val="clear" w:color="DAF2D0" w:fill="DAF2D0"/>
            <w:noWrap/>
            <w:vAlign w:val="center"/>
            <w:hideMark/>
          </w:tcPr>
          <w:p w14:paraId="5A0BAC1D" w14:textId="77777777" w:rsidR="006F63A3" w:rsidRPr="00BA1F55" w:rsidRDefault="006F63A3" w:rsidP="0084769B">
            <w:pPr>
              <w:jc w:val="center"/>
              <w:rPr>
                <w:color w:val="000000"/>
                <w:sz w:val="24"/>
                <w:szCs w:val="24"/>
                <w:lang w:eastAsia="vi-VN"/>
              </w:rPr>
            </w:pPr>
            <w:r w:rsidRPr="00BA1F55">
              <w:rPr>
                <w:color w:val="000000"/>
                <w:sz w:val="24"/>
                <w:szCs w:val="24"/>
                <w:lang w:eastAsia="vi-VN"/>
              </w:rPr>
              <w:t>1/4/2025 10:00</w:t>
            </w:r>
          </w:p>
        </w:tc>
        <w:tc>
          <w:tcPr>
            <w:tcW w:w="1890" w:type="dxa"/>
            <w:tcBorders>
              <w:top w:val="single" w:sz="4" w:space="0" w:color="8ED973"/>
              <w:left w:val="nil"/>
              <w:bottom w:val="single" w:sz="4" w:space="0" w:color="8ED973"/>
              <w:right w:val="single" w:sz="4" w:space="0" w:color="8ED973"/>
            </w:tcBorders>
            <w:shd w:val="clear" w:color="DAF2D0" w:fill="DAF2D0"/>
            <w:noWrap/>
            <w:vAlign w:val="center"/>
            <w:hideMark/>
          </w:tcPr>
          <w:p w14:paraId="0CD6BFD6" w14:textId="77777777" w:rsidR="006F63A3" w:rsidRPr="00BA1F55" w:rsidRDefault="006F63A3" w:rsidP="0084769B">
            <w:pPr>
              <w:jc w:val="center"/>
              <w:rPr>
                <w:color w:val="000000"/>
                <w:sz w:val="24"/>
                <w:szCs w:val="24"/>
                <w:lang w:eastAsia="vi-VN"/>
              </w:rPr>
            </w:pPr>
            <w:r w:rsidRPr="00BA1F55">
              <w:rPr>
                <w:color w:val="000000"/>
                <w:sz w:val="24"/>
                <w:szCs w:val="24"/>
                <w:lang w:eastAsia="vi-VN"/>
              </w:rPr>
              <w:t>Đang chờ xử lý</w:t>
            </w:r>
          </w:p>
        </w:tc>
      </w:tr>
      <w:tr w:rsidR="00213333" w:rsidRPr="00BA1F55" w14:paraId="12447CF1" w14:textId="77777777" w:rsidTr="00E62322">
        <w:trPr>
          <w:trHeight w:val="552"/>
          <w:jc w:val="center"/>
        </w:trPr>
        <w:tc>
          <w:tcPr>
            <w:tcW w:w="1890" w:type="dxa"/>
            <w:tcBorders>
              <w:top w:val="single" w:sz="4" w:space="0" w:color="8ED973"/>
              <w:left w:val="single" w:sz="4" w:space="0" w:color="8ED973"/>
              <w:bottom w:val="single" w:sz="4" w:space="0" w:color="8ED973"/>
              <w:right w:val="nil"/>
            </w:tcBorders>
            <w:shd w:val="clear" w:color="auto" w:fill="auto"/>
            <w:noWrap/>
            <w:vAlign w:val="center"/>
            <w:hideMark/>
          </w:tcPr>
          <w:p w14:paraId="40D6B6C6" w14:textId="77777777" w:rsidR="006F63A3" w:rsidRPr="00BA1F55" w:rsidRDefault="006F63A3" w:rsidP="0084769B">
            <w:pPr>
              <w:jc w:val="center"/>
              <w:rPr>
                <w:color w:val="000000"/>
                <w:sz w:val="24"/>
                <w:szCs w:val="24"/>
                <w:lang w:eastAsia="vi-VN"/>
              </w:rPr>
            </w:pPr>
            <w:r w:rsidRPr="00BA1F55">
              <w:rPr>
                <w:color w:val="000000"/>
                <w:sz w:val="24"/>
                <w:szCs w:val="24"/>
                <w:lang w:eastAsia="vi-VN"/>
              </w:rPr>
              <w:t>AP0006</w:t>
            </w:r>
          </w:p>
        </w:tc>
        <w:tc>
          <w:tcPr>
            <w:tcW w:w="1891" w:type="dxa"/>
            <w:tcBorders>
              <w:top w:val="single" w:sz="4" w:space="0" w:color="8ED973"/>
              <w:left w:val="nil"/>
              <w:bottom w:val="single" w:sz="4" w:space="0" w:color="8ED973"/>
              <w:right w:val="nil"/>
            </w:tcBorders>
            <w:shd w:val="clear" w:color="auto" w:fill="auto"/>
            <w:noWrap/>
            <w:vAlign w:val="center"/>
            <w:hideMark/>
          </w:tcPr>
          <w:p w14:paraId="082EA2B9" w14:textId="77777777" w:rsidR="006F63A3" w:rsidRPr="00BA1F55" w:rsidRDefault="006F63A3" w:rsidP="0084769B">
            <w:pPr>
              <w:jc w:val="center"/>
              <w:rPr>
                <w:color w:val="000000"/>
                <w:sz w:val="24"/>
                <w:szCs w:val="24"/>
                <w:lang w:eastAsia="vi-VN"/>
              </w:rPr>
            </w:pPr>
            <w:r w:rsidRPr="00BA1F55">
              <w:rPr>
                <w:color w:val="000000"/>
                <w:sz w:val="24"/>
                <w:szCs w:val="24"/>
                <w:lang w:eastAsia="vi-VN"/>
              </w:rPr>
              <w:t>PA0006</w:t>
            </w:r>
          </w:p>
        </w:tc>
        <w:tc>
          <w:tcPr>
            <w:tcW w:w="1890" w:type="dxa"/>
            <w:tcBorders>
              <w:top w:val="single" w:sz="4" w:space="0" w:color="8ED973"/>
              <w:left w:val="nil"/>
              <w:bottom w:val="single" w:sz="4" w:space="0" w:color="8ED973"/>
              <w:right w:val="nil"/>
            </w:tcBorders>
            <w:shd w:val="clear" w:color="auto" w:fill="auto"/>
            <w:noWrap/>
            <w:vAlign w:val="center"/>
            <w:hideMark/>
          </w:tcPr>
          <w:p w14:paraId="0025500E" w14:textId="77777777" w:rsidR="006F63A3" w:rsidRPr="00BA1F55" w:rsidRDefault="006F63A3" w:rsidP="0084769B">
            <w:pPr>
              <w:jc w:val="center"/>
              <w:rPr>
                <w:color w:val="000000"/>
                <w:sz w:val="24"/>
                <w:szCs w:val="24"/>
                <w:lang w:eastAsia="vi-VN"/>
              </w:rPr>
            </w:pPr>
            <w:r w:rsidRPr="00BA1F55">
              <w:rPr>
                <w:color w:val="000000"/>
                <w:sz w:val="24"/>
                <w:szCs w:val="24"/>
                <w:lang w:eastAsia="vi-VN"/>
              </w:rPr>
              <w:t>ST0007</w:t>
            </w:r>
          </w:p>
        </w:tc>
        <w:tc>
          <w:tcPr>
            <w:tcW w:w="1889" w:type="dxa"/>
            <w:tcBorders>
              <w:top w:val="single" w:sz="4" w:space="0" w:color="8ED973"/>
              <w:left w:val="nil"/>
              <w:bottom w:val="single" w:sz="4" w:space="0" w:color="8ED973"/>
              <w:right w:val="nil"/>
            </w:tcBorders>
            <w:shd w:val="clear" w:color="auto" w:fill="auto"/>
            <w:noWrap/>
            <w:vAlign w:val="center"/>
            <w:hideMark/>
          </w:tcPr>
          <w:p w14:paraId="327CC915" w14:textId="77777777" w:rsidR="006F63A3" w:rsidRPr="00BA1F55" w:rsidRDefault="006F63A3" w:rsidP="0084769B">
            <w:pPr>
              <w:jc w:val="center"/>
              <w:rPr>
                <w:color w:val="000000"/>
                <w:sz w:val="24"/>
                <w:szCs w:val="24"/>
                <w:lang w:eastAsia="vi-VN"/>
              </w:rPr>
            </w:pPr>
            <w:r w:rsidRPr="00BA1F55">
              <w:rPr>
                <w:color w:val="000000"/>
                <w:sz w:val="24"/>
                <w:szCs w:val="24"/>
                <w:lang w:eastAsia="vi-VN"/>
              </w:rPr>
              <w:t>KUB</w:t>
            </w:r>
          </w:p>
        </w:tc>
        <w:tc>
          <w:tcPr>
            <w:tcW w:w="1890" w:type="dxa"/>
            <w:tcBorders>
              <w:top w:val="single" w:sz="4" w:space="0" w:color="8ED973"/>
              <w:left w:val="nil"/>
              <w:bottom w:val="single" w:sz="4" w:space="0" w:color="8ED973"/>
              <w:right w:val="nil"/>
            </w:tcBorders>
            <w:shd w:val="clear" w:color="auto" w:fill="auto"/>
            <w:noWrap/>
            <w:vAlign w:val="center"/>
            <w:hideMark/>
          </w:tcPr>
          <w:p w14:paraId="783AF39C" w14:textId="77777777" w:rsidR="006F63A3" w:rsidRPr="00BA1F55" w:rsidRDefault="006F63A3" w:rsidP="0084769B">
            <w:pPr>
              <w:jc w:val="center"/>
              <w:rPr>
                <w:color w:val="000000"/>
                <w:sz w:val="24"/>
                <w:szCs w:val="24"/>
                <w:lang w:eastAsia="vi-VN"/>
              </w:rPr>
            </w:pPr>
            <w:r w:rsidRPr="00BA1F55">
              <w:rPr>
                <w:color w:val="000000"/>
                <w:sz w:val="24"/>
                <w:szCs w:val="24"/>
                <w:lang w:eastAsia="vi-VN"/>
              </w:rPr>
              <w:t>1/5/2025 10:30</w:t>
            </w:r>
          </w:p>
        </w:tc>
        <w:tc>
          <w:tcPr>
            <w:tcW w:w="1890" w:type="dxa"/>
            <w:tcBorders>
              <w:top w:val="single" w:sz="4" w:space="0" w:color="8ED973"/>
              <w:left w:val="nil"/>
              <w:bottom w:val="single" w:sz="4" w:space="0" w:color="8ED973"/>
              <w:right w:val="single" w:sz="4" w:space="0" w:color="8ED973"/>
            </w:tcBorders>
            <w:shd w:val="clear" w:color="auto" w:fill="auto"/>
            <w:noWrap/>
            <w:vAlign w:val="center"/>
            <w:hideMark/>
          </w:tcPr>
          <w:p w14:paraId="08A08CC1" w14:textId="77777777" w:rsidR="006F63A3" w:rsidRPr="00BA1F55" w:rsidRDefault="006F63A3" w:rsidP="0084769B">
            <w:pPr>
              <w:jc w:val="center"/>
              <w:rPr>
                <w:color w:val="000000"/>
                <w:sz w:val="24"/>
                <w:szCs w:val="24"/>
                <w:lang w:eastAsia="vi-VN"/>
              </w:rPr>
            </w:pPr>
            <w:r w:rsidRPr="00BA1F55">
              <w:rPr>
                <w:color w:val="000000"/>
                <w:sz w:val="24"/>
                <w:szCs w:val="24"/>
                <w:lang w:eastAsia="vi-VN"/>
              </w:rPr>
              <w:t>Chấp thuận</w:t>
            </w:r>
          </w:p>
        </w:tc>
      </w:tr>
      <w:tr w:rsidR="00213333" w:rsidRPr="00BA1F55" w14:paraId="3D4C1269" w14:textId="77777777" w:rsidTr="00E62322">
        <w:trPr>
          <w:trHeight w:val="552"/>
          <w:jc w:val="center"/>
        </w:trPr>
        <w:tc>
          <w:tcPr>
            <w:tcW w:w="1890" w:type="dxa"/>
            <w:tcBorders>
              <w:top w:val="single" w:sz="4" w:space="0" w:color="8ED973"/>
              <w:left w:val="single" w:sz="4" w:space="0" w:color="8ED973"/>
              <w:bottom w:val="single" w:sz="4" w:space="0" w:color="8ED973"/>
              <w:right w:val="nil"/>
            </w:tcBorders>
            <w:shd w:val="clear" w:color="DAF2D0" w:fill="DAF2D0"/>
            <w:noWrap/>
            <w:vAlign w:val="center"/>
            <w:hideMark/>
          </w:tcPr>
          <w:p w14:paraId="6879DF33" w14:textId="77777777" w:rsidR="006F63A3" w:rsidRPr="00BA1F55" w:rsidRDefault="006F63A3" w:rsidP="0084769B">
            <w:pPr>
              <w:jc w:val="center"/>
              <w:rPr>
                <w:color w:val="000000"/>
                <w:sz w:val="24"/>
                <w:szCs w:val="24"/>
                <w:lang w:eastAsia="vi-VN"/>
              </w:rPr>
            </w:pPr>
            <w:r w:rsidRPr="00BA1F55">
              <w:rPr>
                <w:color w:val="000000"/>
                <w:sz w:val="24"/>
                <w:szCs w:val="24"/>
                <w:lang w:eastAsia="vi-VN"/>
              </w:rPr>
              <w:t>AP0007</w:t>
            </w:r>
          </w:p>
        </w:tc>
        <w:tc>
          <w:tcPr>
            <w:tcW w:w="1891" w:type="dxa"/>
            <w:tcBorders>
              <w:top w:val="single" w:sz="4" w:space="0" w:color="8ED973"/>
              <w:left w:val="nil"/>
              <w:bottom w:val="single" w:sz="4" w:space="0" w:color="8ED973"/>
              <w:right w:val="nil"/>
            </w:tcBorders>
            <w:shd w:val="clear" w:color="DAF2D0" w:fill="DAF2D0"/>
            <w:noWrap/>
            <w:vAlign w:val="center"/>
            <w:hideMark/>
          </w:tcPr>
          <w:p w14:paraId="26748377" w14:textId="77777777" w:rsidR="006F63A3" w:rsidRPr="00BA1F55" w:rsidRDefault="006F63A3" w:rsidP="0084769B">
            <w:pPr>
              <w:jc w:val="center"/>
              <w:rPr>
                <w:color w:val="000000"/>
                <w:sz w:val="24"/>
                <w:szCs w:val="24"/>
                <w:lang w:eastAsia="vi-VN"/>
              </w:rPr>
            </w:pPr>
            <w:r w:rsidRPr="00BA1F55">
              <w:rPr>
                <w:color w:val="000000"/>
                <w:sz w:val="24"/>
                <w:szCs w:val="24"/>
                <w:lang w:eastAsia="vi-VN"/>
              </w:rPr>
              <w:t>PA0007</w:t>
            </w:r>
          </w:p>
        </w:tc>
        <w:tc>
          <w:tcPr>
            <w:tcW w:w="1890" w:type="dxa"/>
            <w:tcBorders>
              <w:top w:val="single" w:sz="4" w:space="0" w:color="8ED973"/>
              <w:left w:val="nil"/>
              <w:bottom w:val="single" w:sz="4" w:space="0" w:color="8ED973"/>
              <w:right w:val="nil"/>
            </w:tcBorders>
            <w:shd w:val="clear" w:color="DAF2D0" w:fill="DAF2D0"/>
            <w:noWrap/>
            <w:vAlign w:val="center"/>
            <w:hideMark/>
          </w:tcPr>
          <w:p w14:paraId="5EE44133" w14:textId="77777777" w:rsidR="006F63A3" w:rsidRPr="00BA1F55" w:rsidRDefault="006F63A3" w:rsidP="0084769B">
            <w:pPr>
              <w:jc w:val="center"/>
              <w:rPr>
                <w:color w:val="000000"/>
                <w:sz w:val="24"/>
                <w:szCs w:val="24"/>
                <w:lang w:eastAsia="vi-VN"/>
              </w:rPr>
            </w:pPr>
            <w:r w:rsidRPr="00BA1F55">
              <w:rPr>
                <w:color w:val="000000"/>
                <w:sz w:val="24"/>
                <w:szCs w:val="24"/>
                <w:lang w:eastAsia="vi-VN"/>
              </w:rPr>
              <w:t>ST0008</w:t>
            </w:r>
          </w:p>
        </w:tc>
        <w:tc>
          <w:tcPr>
            <w:tcW w:w="1889" w:type="dxa"/>
            <w:tcBorders>
              <w:top w:val="single" w:sz="4" w:space="0" w:color="8ED973"/>
              <w:left w:val="nil"/>
              <w:bottom w:val="single" w:sz="4" w:space="0" w:color="8ED973"/>
              <w:right w:val="nil"/>
            </w:tcBorders>
            <w:shd w:val="clear" w:color="DAF2D0" w:fill="DAF2D0"/>
            <w:noWrap/>
            <w:vAlign w:val="center"/>
            <w:hideMark/>
          </w:tcPr>
          <w:p w14:paraId="75A61A9D" w14:textId="77777777" w:rsidR="006F63A3" w:rsidRPr="00BA1F55" w:rsidRDefault="006F63A3" w:rsidP="0084769B">
            <w:pPr>
              <w:jc w:val="center"/>
              <w:rPr>
                <w:color w:val="000000"/>
                <w:sz w:val="24"/>
                <w:szCs w:val="24"/>
                <w:lang w:eastAsia="vi-VN"/>
              </w:rPr>
            </w:pPr>
            <w:r w:rsidRPr="00BA1F55">
              <w:rPr>
                <w:color w:val="000000"/>
                <w:sz w:val="24"/>
                <w:szCs w:val="24"/>
                <w:lang w:eastAsia="vi-VN"/>
              </w:rPr>
              <w:t>KNh</w:t>
            </w:r>
          </w:p>
        </w:tc>
        <w:tc>
          <w:tcPr>
            <w:tcW w:w="1890" w:type="dxa"/>
            <w:tcBorders>
              <w:top w:val="single" w:sz="4" w:space="0" w:color="8ED973"/>
              <w:left w:val="nil"/>
              <w:bottom w:val="single" w:sz="4" w:space="0" w:color="8ED973"/>
              <w:right w:val="nil"/>
            </w:tcBorders>
            <w:shd w:val="clear" w:color="DAF2D0" w:fill="DAF2D0"/>
            <w:noWrap/>
            <w:vAlign w:val="center"/>
            <w:hideMark/>
          </w:tcPr>
          <w:p w14:paraId="0057F81E" w14:textId="77777777" w:rsidR="006F63A3" w:rsidRPr="00BA1F55" w:rsidRDefault="006F63A3" w:rsidP="0084769B">
            <w:pPr>
              <w:jc w:val="center"/>
              <w:rPr>
                <w:color w:val="000000"/>
                <w:sz w:val="24"/>
                <w:szCs w:val="24"/>
                <w:lang w:eastAsia="vi-VN"/>
              </w:rPr>
            </w:pPr>
            <w:r w:rsidRPr="00BA1F55">
              <w:rPr>
                <w:color w:val="000000"/>
                <w:sz w:val="24"/>
                <w:szCs w:val="24"/>
                <w:lang w:eastAsia="vi-VN"/>
              </w:rPr>
              <w:t>1/5/2025 11:00</w:t>
            </w:r>
          </w:p>
        </w:tc>
        <w:tc>
          <w:tcPr>
            <w:tcW w:w="1890" w:type="dxa"/>
            <w:tcBorders>
              <w:top w:val="single" w:sz="4" w:space="0" w:color="8ED973"/>
              <w:left w:val="nil"/>
              <w:bottom w:val="single" w:sz="4" w:space="0" w:color="8ED973"/>
              <w:right w:val="single" w:sz="4" w:space="0" w:color="8ED973"/>
            </w:tcBorders>
            <w:shd w:val="clear" w:color="DAF2D0" w:fill="DAF2D0"/>
            <w:noWrap/>
            <w:vAlign w:val="center"/>
            <w:hideMark/>
          </w:tcPr>
          <w:p w14:paraId="49D64CC6" w14:textId="77777777" w:rsidR="006F63A3" w:rsidRPr="00BA1F55" w:rsidRDefault="006F63A3" w:rsidP="0084769B">
            <w:pPr>
              <w:jc w:val="center"/>
              <w:rPr>
                <w:color w:val="000000"/>
                <w:sz w:val="24"/>
                <w:szCs w:val="24"/>
                <w:lang w:eastAsia="vi-VN"/>
              </w:rPr>
            </w:pPr>
            <w:r w:rsidRPr="00BA1F55">
              <w:rPr>
                <w:color w:val="000000"/>
                <w:sz w:val="24"/>
                <w:szCs w:val="24"/>
                <w:lang w:eastAsia="vi-VN"/>
              </w:rPr>
              <w:t>Từ chối</w:t>
            </w:r>
          </w:p>
        </w:tc>
      </w:tr>
      <w:tr w:rsidR="00213333" w:rsidRPr="00BA1F55" w14:paraId="031D61FD" w14:textId="77777777" w:rsidTr="00E62322">
        <w:trPr>
          <w:trHeight w:val="552"/>
          <w:jc w:val="center"/>
        </w:trPr>
        <w:tc>
          <w:tcPr>
            <w:tcW w:w="1890" w:type="dxa"/>
            <w:tcBorders>
              <w:top w:val="single" w:sz="4" w:space="0" w:color="8ED973"/>
              <w:left w:val="single" w:sz="4" w:space="0" w:color="8ED973"/>
              <w:bottom w:val="single" w:sz="4" w:space="0" w:color="8ED973"/>
              <w:right w:val="nil"/>
            </w:tcBorders>
            <w:shd w:val="clear" w:color="auto" w:fill="auto"/>
            <w:noWrap/>
            <w:vAlign w:val="center"/>
            <w:hideMark/>
          </w:tcPr>
          <w:p w14:paraId="2A6B1D23" w14:textId="77777777" w:rsidR="006F63A3" w:rsidRPr="00BA1F55" w:rsidRDefault="006F63A3" w:rsidP="0084769B">
            <w:pPr>
              <w:jc w:val="center"/>
              <w:rPr>
                <w:color w:val="000000"/>
                <w:sz w:val="24"/>
                <w:szCs w:val="24"/>
                <w:lang w:eastAsia="vi-VN"/>
              </w:rPr>
            </w:pPr>
            <w:r w:rsidRPr="00BA1F55">
              <w:rPr>
                <w:color w:val="000000"/>
                <w:sz w:val="24"/>
                <w:szCs w:val="24"/>
                <w:lang w:eastAsia="vi-VN"/>
              </w:rPr>
              <w:t>AP0008</w:t>
            </w:r>
          </w:p>
        </w:tc>
        <w:tc>
          <w:tcPr>
            <w:tcW w:w="1891" w:type="dxa"/>
            <w:tcBorders>
              <w:top w:val="single" w:sz="4" w:space="0" w:color="8ED973"/>
              <w:left w:val="nil"/>
              <w:bottom w:val="single" w:sz="4" w:space="0" w:color="8ED973"/>
              <w:right w:val="nil"/>
            </w:tcBorders>
            <w:shd w:val="clear" w:color="auto" w:fill="auto"/>
            <w:noWrap/>
            <w:vAlign w:val="center"/>
            <w:hideMark/>
          </w:tcPr>
          <w:p w14:paraId="6A499D21" w14:textId="77777777" w:rsidR="006F63A3" w:rsidRPr="00BA1F55" w:rsidRDefault="006F63A3" w:rsidP="0084769B">
            <w:pPr>
              <w:jc w:val="center"/>
              <w:rPr>
                <w:color w:val="000000"/>
                <w:sz w:val="24"/>
                <w:szCs w:val="24"/>
                <w:lang w:eastAsia="vi-VN"/>
              </w:rPr>
            </w:pPr>
            <w:r w:rsidRPr="00BA1F55">
              <w:rPr>
                <w:color w:val="000000"/>
                <w:sz w:val="24"/>
                <w:szCs w:val="24"/>
                <w:lang w:eastAsia="vi-VN"/>
              </w:rPr>
              <w:t>PA0008</w:t>
            </w:r>
          </w:p>
        </w:tc>
        <w:tc>
          <w:tcPr>
            <w:tcW w:w="1890" w:type="dxa"/>
            <w:tcBorders>
              <w:top w:val="single" w:sz="4" w:space="0" w:color="8ED973"/>
              <w:left w:val="nil"/>
              <w:bottom w:val="single" w:sz="4" w:space="0" w:color="8ED973"/>
              <w:right w:val="nil"/>
            </w:tcBorders>
            <w:shd w:val="clear" w:color="auto" w:fill="auto"/>
            <w:noWrap/>
            <w:vAlign w:val="center"/>
            <w:hideMark/>
          </w:tcPr>
          <w:p w14:paraId="251DFDE4" w14:textId="77777777" w:rsidR="006F63A3" w:rsidRPr="00BA1F55" w:rsidRDefault="006F63A3" w:rsidP="0084769B">
            <w:pPr>
              <w:jc w:val="center"/>
              <w:rPr>
                <w:color w:val="000000"/>
                <w:sz w:val="24"/>
                <w:szCs w:val="24"/>
                <w:lang w:eastAsia="vi-VN"/>
              </w:rPr>
            </w:pPr>
            <w:r w:rsidRPr="00BA1F55">
              <w:rPr>
                <w:color w:val="000000"/>
                <w:sz w:val="24"/>
                <w:szCs w:val="24"/>
                <w:lang w:eastAsia="vi-VN"/>
              </w:rPr>
              <w:t>ST0014</w:t>
            </w:r>
          </w:p>
        </w:tc>
        <w:tc>
          <w:tcPr>
            <w:tcW w:w="1889" w:type="dxa"/>
            <w:tcBorders>
              <w:top w:val="single" w:sz="4" w:space="0" w:color="8ED973"/>
              <w:left w:val="nil"/>
              <w:bottom w:val="single" w:sz="4" w:space="0" w:color="8ED973"/>
              <w:right w:val="nil"/>
            </w:tcBorders>
            <w:shd w:val="clear" w:color="auto" w:fill="auto"/>
            <w:noWrap/>
            <w:vAlign w:val="center"/>
            <w:hideMark/>
          </w:tcPr>
          <w:p w14:paraId="0AA1D3D2" w14:textId="77777777" w:rsidR="006F63A3" w:rsidRPr="00BA1F55" w:rsidRDefault="006F63A3" w:rsidP="0084769B">
            <w:pPr>
              <w:jc w:val="center"/>
              <w:rPr>
                <w:color w:val="000000"/>
                <w:sz w:val="24"/>
                <w:szCs w:val="24"/>
                <w:lang w:eastAsia="vi-VN"/>
              </w:rPr>
            </w:pPr>
            <w:r w:rsidRPr="00BA1F55">
              <w:rPr>
                <w:color w:val="000000"/>
                <w:sz w:val="24"/>
                <w:szCs w:val="24"/>
                <w:lang w:eastAsia="vi-VN"/>
              </w:rPr>
              <w:t>KVLTL</w:t>
            </w:r>
          </w:p>
        </w:tc>
        <w:tc>
          <w:tcPr>
            <w:tcW w:w="1890" w:type="dxa"/>
            <w:tcBorders>
              <w:top w:val="single" w:sz="4" w:space="0" w:color="8ED973"/>
              <w:left w:val="nil"/>
              <w:bottom w:val="single" w:sz="4" w:space="0" w:color="8ED973"/>
              <w:right w:val="nil"/>
            </w:tcBorders>
            <w:shd w:val="clear" w:color="auto" w:fill="auto"/>
            <w:noWrap/>
            <w:vAlign w:val="center"/>
            <w:hideMark/>
          </w:tcPr>
          <w:p w14:paraId="7D47D768" w14:textId="77777777" w:rsidR="006F63A3" w:rsidRPr="00BA1F55" w:rsidRDefault="006F63A3" w:rsidP="0084769B">
            <w:pPr>
              <w:jc w:val="center"/>
              <w:rPr>
                <w:color w:val="000000"/>
                <w:sz w:val="24"/>
                <w:szCs w:val="24"/>
                <w:lang w:eastAsia="vi-VN"/>
              </w:rPr>
            </w:pPr>
            <w:r w:rsidRPr="00BA1F55">
              <w:rPr>
                <w:color w:val="000000"/>
                <w:sz w:val="24"/>
                <w:szCs w:val="24"/>
                <w:lang w:eastAsia="vi-VN"/>
              </w:rPr>
              <w:t>1/5/2025 11:30</w:t>
            </w:r>
          </w:p>
        </w:tc>
        <w:tc>
          <w:tcPr>
            <w:tcW w:w="1890" w:type="dxa"/>
            <w:tcBorders>
              <w:top w:val="single" w:sz="4" w:space="0" w:color="8ED973"/>
              <w:left w:val="nil"/>
              <w:bottom w:val="single" w:sz="4" w:space="0" w:color="8ED973"/>
              <w:right w:val="single" w:sz="4" w:space="0" w:color="8ED973"/>
            </w:tcBorders>
            <w:shd w:val="clear" w:color="auto" w:fill="auto"/>
            <w:noWrap/>
            <w:vAlign w:val="center"/>
            <w:hideMark/>
          </w:tcPr>
          <w:p w14:paraId="481FB2DB" w14:textId="77777777" w:rsidR="006F63A3" w:rsidRPr="00BA1F55" w:rsidRDefault="006F63A3" w:rsidP="0084769B">
            <w:pPr>
              <w:jc w:val="center"/>
              <w:rPr>
                <w:color w:val="000000"/>
                <w:sz w:val="24"/>
                <w:szCs w:val="24"/>
                <w:lang w:eastAsia="vi-VN"/>
              </w:rPr>
            </w:pPr>
            <w:r w:rsidRPr="00BA1F55">
              <w:rPr>
                <w:color w:val="000000"/>
                <w:sz w:val="24"/>
                <w:szCs w:val="24"/>
                <w:lang w:eastAsia="vi-VN"/>
              </w:rPr>
              <w:t>Đang chờ xử lý</w:t>
            </w:r>
          </w:p>
        </w:tc>
      </w:tr>
      <w:tr w:rsidR="00213333" w:rsidRPr="00BA1F55" w14:paraId="254F66A6" w14:textId="77777777" w:rsidTr="00E62322">
        <w:trPr>
          <w:trHeight w:val="552"/>
          <w:jc w:val="center"/>
        </w:trPr>
        <w:tc>
          <w:tcPr>
            <w:tcW w:w="1890" w:type="dxa"/>
            <w:tcBorders>
              <w:top w:val="single" w:sz="4" w:space="0" w:color="8ED973"/>
              <w:left w:val="single" w:sz="4" w:space="0" w:color="8ED973"/>
              <w:bottom w:val="single" w:sz="4" w:space="0" w:color="8ED973"/>
              <w:right w:val="nil"/>
            </w:tcBorders>
            <w:shd w:val="clear" w:color="DAF2D0" w:fill="DAF2D0"/>
            <w:noWrap/>
            <w:vAlign w:val="center"/>
            <w:hideMark/>
          </w:tcPr>
          <w:p w14:paraId="1944E601" w14:textId="77777777" w:rsidR="006F63A3" w:rsidRPr="00BA1F55" w:rsidRDefault="006F63A3" w:rsidP="0084769B">
            <w:pPr>
              <w:jc w:val="center"/>
              <w:rPr>
                <w:color w:val="000000"/>
                <w:sz w:val="24"/>
                <w:szCs w:val="24"/>
                <w:lang w:eastAsia="vi-VN"/>
              </w:rPr>
            </w:pPr>
            <w:r w:rsidRPr="00BA1F55">
              <w:rPr>
                <w:color w:val="000000"/>
                <w:sz w:val="24"/>
                <w:szCs w:val="24"/>
                <w:lang w:eastAsia="vi-VN"/>
              </w:rPr>
              <w:t>AP0009</w:t>
            </w:r>
          </w:p>
        </w:tc>
        <w:tc>
          <w:tcPr>
            <w:tcW w:w="1891" w:type="dxa"/>
            <w:tcBorders>
              <w:top w:val="single" w:sz="4" w:space="0" w:color="8ED973"/>
              <w:left w:val="nil"/>
              <w:bottom w:val="single" w:sz="4" w:space="0" w:color="8ED973"/>
              <w:right w:val="nil"/>
            </w:tcBorders>
            <w:shd w:val="clear" w:color="DAF2D0" w:fill="DAF2D0"/>
            <w:noWrap/>
            <w:vAlign w:val="center"/>
            <w:hideMark/>
          </w:tcPr>
          <w:p w14:paraId="03386599" w14:textId="77777777" w:rsidR="006F63A3" w:rsidRPr="00BA1F55" w:rsidRDefault="006F63A3" w:rsidP="0084769B">
            <w:pPr>
              <w:jc w:val="center"/>
              <w:rPr>
                <w:color w:val="000000"/>
                <w:sz w:val="24"/>
                <w:szCs w:val="24"/>
                <w:lang w:eastAsia="vi-VN"/>
              </w:rPr>
            </w:pPr>
            <w:r w:rsidRPr="00BA1F55">
              <w:rPr>
                <w:color w:val="000000"/>
                <w:sz w:val="24"/>
                <w:szCs w:val="24"/>
                <w:lang w:eastAsia="vi-VN"/>
              </w:rPr>
              <w:t>PA0009</w:t>
            </w:r>
          </w:p>
        </w:tc>
        <w:tc>
          <w:tcPr>
            <w:tcW w:w="1890" w:type="dxa"/>
            <w:tcBorders>
              <w:top w:val="single" w:sz="4" w:space="0" w:color="8ED973"/>
              <w:left w:val="nil"/>
              <w:bottom w:val="single" w:sz="4" w:space="0" w:color="8ED973"/>
              <w:right w:val="nil"/>
            </w:tcBorders>
            <w:shd w:val="clear" w:color="DAF2D0" w:fill="DAF2D0"/>
            <w:noWrap/>
            <w:vAlign w:val="center"/>
            <w:hideMark/>
          </w:tcPr>
          <w:p w14:paraId="259E4FA9" w14:textId="77777777" w:rsidR="006F63A3" w:rsidRPr="00BA1F55" w:rsidRDefault="006F63A3" w:rsidP="0084769B">
            <w:pPr>
              <w:jc w:val="center"/>
              <w:rPr>
                <w:color w:val="000000"/>
                <w:sz w:val="24"/>
                <w:szCs w:val="24"/>
                <w:lang w:eastAsia="vi-VN"/>
              </w:rPr>
            </w:pPr>
            <w:r w:rsidRPr="00BA1F55">
              <w:rPr>
                <w:color w:val="000000"/>
                <w:sz w:val="24"/>
                <w:szCs w:val="24"/>
                <w:lang w:eastAsia="vi-VN"/>
              </w:rPr>
              <w:t>ST0018</w:t>
            </w:r>
          </w:p>
        </w:tc>
        <w:tc>
          <w:tcPr>
            <w:tcW w:w="1889" w:type="dxa"/>
            <w:tcBorders>
              <w:top w:val="single" w:sz="4" w:space="0" w:color="8ED973"/>
              <w:left w:val="nil"/>
              <w:bottom w:val="single" w:sz="4" w:space="0" w:color="8ED973"/>
              <w:right w:val="nil"/>
            </w:tcBorders>
            <w:shd w:val="clear" w:color="DAF2D0" w:fill="DAF2D0"/>
            <w:noWrap/>
            <w:vAlign w:val="center"/>
            <w:hideMark/>
          </w:tcPr>
          <w:p w14:paraId="4562DF43" w14:textId="77777777" w:rsidR="006F63A3" w:rsidRPr="00BA1F55" w:rsidRDefault="006F63A3" w:rsidP="0084769B">
            <w:pPr>
              <w:jc w:val="center"/>
              <w:rPr>
                <w:color w:val="000000"/>
                <w:sz w:val="24"/>
                <w:szCs w:val="24"/>
                <w:lang w:eastAsia="vi-VN"/>
              </w:rPr>
            </w:pPr>
            <w:r w:rsidRPr="00BA1F55">
              <w:rPr>
                <w:color w:val="000000"/>
                <w:sz w:val="24"/>
                <w:szCs w:val="24"/>
                <w:lang w:eastAsia="vi-VN"/>
              </w:rPr>
              <w:t>KM</w:t>
            </w:r>
          </w:p>
        </w:tc>
        <w:tc>
          <w:tcPr>
            <w:tcW w:w="1890" w:type="dxa"/>
            <w:tcBorders>
              <w:top w:val="single" w:sz="4" w:space="0" w:color="8ED973"/>
              <w:left w:val="nil"/>
              <w:bottom w:val="single" w:sz="4" w:space="0" w:color="8ED973"/>
              <w:right w:val="nil"/>
            </w:tcBorders>
            <w:shd w:val="clear" w:color="DAF2D0" w:fill="DAF2D0"/>
            <w:noWrap/>
            <w:vAlign w:val="center"/>
            <w:hideMark/>
          </w:tcPr>
          <w:p w14:paraId="7D1BE826" w14:textId="77777777" w:rsidR="006F63A3" w:rsidRPr="00BA1F55" w:rsidRDefault="006F63A3" w:rsidP="0084769B">
            <w:pPr>
              <w:jc w:val="center"/>
              <w:rPr>
                <w:color w:val="000000"/>
                <w:sz w:val="24"/>
                <w:szCs w:val="24"/>
                <w:lang w:eastAsia="vi-VN"/>
              </w:rPr>
            </w:pPr>
            <w:r w:rsidRPr="00BA1F55">
              <w:rPr>
                <w:color w:val="000000"/>
                <w:sz w:val="24"/>
                <w:szCs w:val="24"/>
                <w:lang w:eastAsia="vi-VN"/>
              </w:rPr>
              <w:t>1/5/2025 12:00</w:t>
            </w:r>
          </w:p>
        </w:tc>
        <w:tc>
          <w:tcPr>
            <w:tcW w:w="1890" w:type="dxa"/>
            <w:tcBorders>
              <w:top w:val="single" w:sz="4" w:space="0" w:color="8ED973"/>
              <w:left w:val="nil"/>
              <w:bottom w:val="single" w:sz="4" w:space="0" w:color="8ED973"/>
              <w:right w:val="single" w:sz="4" w:space="0" w:color="8ED973"/>
            </w:tcBorders>
            <w:shd w:val="clear" w:color="DAF2D0" w:fill="DAF2D0"/>
            <w:noWrap/>
            <w:vAlign w:val="center"/>
            <w:hideMark/>
          </w:tcPr>
          <w:p w14:paraId="32A5FFB4" w14:textId="77777777" w:rsidR="006F63A3" w:rsidRPr="00BA1F55" w:rsidRDefault="006F63A3" w:rsidP="0084769B">
            <w:pPr>
              <w:jc w:val="center"/>
              <w:rPr>
                <w:color w:val="000000"/>
                <w:sz w:val="24"/>
                <w:szCs w:val="24"/>
                <w:lang w:eastAsia="vi-VN"/>
              </w:rPr>
            </w:pPr>
            <w:r w:rsidRPr="00BA1F55">
              <w:rPr>
                <w:color w:val="000000"/>
                <w:sz w:val="24"/>
                <w:szCs w:val="24"/>
                <w:lang w:eastAsia="vi-VN"/>
              </w:rPr>
              <w:t>Chấp thuận</w:t>
            </w:r>
          </w:p>
        </w:tc>
      </w:tr>
      <w:tr w:rsidR="00213333" w:rsidRPr="00BA1F55" w14:paraId="09556C9D" w14:textId="77777777" w:rsidTr="00E62322">
        <w:trPr>
          <w:trHeight w:val="552"/>
          <w:jc w:val="center"/>
        </w:trPr>
        <w:tc>
          <w:tcPr>
            <w:tcW w:w="1890" w:type="dxa"/>
            <w:tcBorders>
              <w:top w:val="single" w:sz="4" w:space="0" w:color="8ED973"/>
              <w:left w:val="single" w:sz="4" w:space="0" w:color="8ED973"/>
              <w:bottom w:val="single" w:sz="4" w:space="0" w:color="8ED973"/>
              <w:right w:val="nil"/>
            </w:tcBorders>
            <w:shd w:val="clear" w:color="auto" w:fill="auto"/>
            <w:noWrap/>
            <w:vAlign w:val="center"/>
            <w:hideMark/>
          </w:tcPr>
          <w:p w14:paraId="7221A201" w14:textId="77777777" w:rsidR="006F63A3" w:rsidRPr="00BA1F55" w:rsidRDefault="006F63A3" w:rsidP="0084769B">
            <w:pPr>
              <w:jc w:val="center"/>
              <w:rPr>
                <w:color w:val="000000"/>
                <w:sz w:val="24"/>
                <w:szCs w:val="24"/>
                <w:lang w:eastAsia="vi-VN"/>
              </w:rPr>
            </w:pPr>
            <w:r w:rsidRPr="00BA1F55">
              <w:rPr>
                <w:color w:val="000000"/>
                <w:sz w:val="24"/>
                <w:szCs w:val="24"/>
                <w:lang w:eastAsia="vi-VN"/>
              </w:rPr>
              <w:t>AP0010</w:t>
            </w:r>
          </w:p>
        </w:tc>
        <w:tc>
          <w:tcPr>
            <w:tcW w:w="1891" w:type="dxa"/>
            <w:tcBorders>
              <w:top w:val="single" w:sz="4" w:space="0" w:color="8ED973"/>
              <w:left w:val="nil"/>
              <w:bottom w:val="single" w:sz="4" w:space="0" w:color="8ED973"/>
              <w:right w:val="nil"/>
            </w:tcBorders>
            <w:shd w:val="clear" w:color="auto" w:fill="auto"/>
            <w:noWrap/>
            <w:vAlign w:val="center"/>
            <w:hideMark/>
          </w:tcPr>
          <w:p w14:paraId="0F50E6F2" w14:textId="77777777" w:rsidR="006F63A3" w:rsidRPr="00BA1F55" w:rsidRDefault="006F63A3" w:rsidP="0084769B">
            <w:pPr>
              <w:jc w:val="center"/>
              <w:rPr>
                <w:color w:val="000000"/>
                <w:sz w:val="24"/>
                <w:szCs w:val="24"/>
                <w:lang w:eastAsia="vi-VN"/>
              </w:rPr>
            </w:pPr>
            <w:r w:rsidRPr="00BA1F55">
              <w:rPr>
                <w:color w:val="000000"/>
                <w:sz w:val="24"/>
                <w:szCs w:val="24"/>
                <w:lang w:eastAsia="vi-VN"/>
              </w:rPr>
              <w:t>PA0010</w:t>
            </w:r>
          </w:p>
        </w:tc>
        <w:tc>
          <w:tcPr>
            <w:tcW w:w="1890" w:type="dxa"/>
            <w:tcBorders>
              <w:top w:val="single" w:sz="4" w:space="0" w:color="8ED973"/>
              <w:left w:val="nil"/>
              <w:bottom w:val="single" w:sz="4" w:space="0" w:color="8ED973"/>
              <w:right w:val="nil"/>
            </w:tcBorders>
            <w:shd w:val="clear" w:color="auto" w:fill="auto"/>
            <w:noWrap/>
            <w:vAlign w:val="center"/>
            <w:hideMark/>
          </w:tcPr>
          <w:p w14:paraId="2DB878A7" w14:textId="77777777" w:rsidR="006F63A3" w:rsidRPr="00BA1F55" w:rsidRDefault="006F63A3" w:rsidP="0084769B">
            <w:pPr>
              <w:jc w:val="center"/>
              <w:rPr>
                <w:color w:val="000000"/>
                <w:sz w:val="24"/>
                <w:szCs w:val="24"/>
                <w:lang w:eastAsia="vi-VN"/>
              </w:rPr>
            </w:pPr>
            <w:r w:rsidRPr="00BA1F55">
              <w:rPr>
                <w:color w:val="000000"/>
                <w:sz w:val="24"/>
                <w:szCs w:val="24"/>
                <w:lang w:eastAsia="vi-VN"/>
              </w:rPr>
              <w:t>ST0001</w:t>
            </w:r>
          </w:p>
        </w:tc>
        <w:tc>
          <w:tcPr>
            <w:tcW w:w="1889" w:type="dxa"/>
            <w:tcBorders>
              <w:top w:val="single" w:sz="4" w:space="0" w:color="8ED973"/>
              <w:left w:val="nil"/>
              <w:bottom w:val="single" w:sz="4" w:space="0" w:color="8ED973"/>
              <w:right w:val="nil"/>
            </w:tcBorders>
            <w:shd w:val="clear" w:color="auto" w:fill="auto"/>
            <w:noWrap/>
            <w:vAlign w:val="center"/>
            <w:hideMark/>
          </w:tcPr>
          <w:p w14:paraId="18F974FD" w14:textId="77777777" w:rsidR="006F63A3" w:rsidRPr="00BA1F55" w:rsidRDefault="006F63A3" w:rsidP="0084769B">
            <w:pPr>
              <w:jc w:val="center"/>
              <w:rPr>
                <w:color w:val="000000"/>
                <w:sz w:val="24"/>
                <w:szCs w:val="24"/>
                <w:lang w:eastAsia="vi-VN"/>
              </w:rPr>
            </w:pPr>
            <w:r w:rsidRPr="00BA1F55">
              <w:rPr>
                <w:color w:val="000000"/>
                <w:sz w:val="24"/>
                <w:szCs w:val="24"/>
                <w:lang w:eastAsia="vi-VN"/>
              </w:rPr>
              <w:t>KN</w:t>
            </w:r>
          </w:p>
        </w:tc>
        <w:tc>
          <w:tcPr>
            <w:tcW w:w="1890" w:type="dxa"/>
            <w:tcBorders>
              <w:top w:val="single" w:sz="4" w:space="0" w:color="8ED973"/>
              <w:left w:val="nil"/>
              <w:bottom w:val="single" w:sz="4" w:space="0" w:color="8ED973"/>
              <w:right w:val="nil"/>
            </w:tcBorders>
            <w:shd w:val="clear" w:color="auto" w:fill="auto"/>
            <w:noWrap/>
            <w:vAlign w:val="center"/>
            <w:hideMark/>
          </w:tcPr>
          <w:p w14:paraId="3509CAFA" w14:textId="77777777" w:rsidR="006F63A3" w:rsidRPr="00BA1F55" w:rsidRDefault="006F63A3" w:rsidP="0084769B">
            <w:pPr>
              <w:jc w:val="center"/>
              <w:rPr>
                <w:color w:val="000000"/>
                <w:sz w:val="24"/>
                <w:szCs w:val="24"/>
                <w:lang w:eastAsia="vi-VN"/>
              </w:rPr>
            </w:pPr>
            <w:r w:rsidRPr="00BA1F55">
              <w:rPr>
                <w:color w:val="000000"/>
                <w:sz w:val="24"/>
                <w:szCs w:val="24"/>
                <w:lang w:eastAsia="vi-VN"/>
              </w:rPr>
              <w:t>1/6/2025 12:30</w:t>
            </w:r>
          </w:p>
        </w:tc>
        <w:tc>
          <w:tcPr>
            <w:tcW w:w="1890" w:type="dxa"/>
            <w:tcBorders>
              <w:top w:val="single" w:sz="4" w:space="0" w:color="8ED973"/>
              <w:left w:val="nil"/>
              <w:bottom w:val="single" w:sz="4" w:space="0" w:color="8ED973"/>
              <w:right w:val="single" w:sz="4" w:space="0" w:color="8ED973"/>
            </w:tcBorders>
            <w:shd w:val="clear" w:color="auto" w:fill="auto"/>
            <w:noWrap/>
            <w:vAlign w:val="center"/>
            <w:hideMark/>
          </w:tcPr>
          <w:p w14:paraId="53BCB415" w14:textId="77777777" w:rsidR="006F63A3" w:rsidRPr="00BA1F55" w:rsidRDefault="006F63A3" w:rsidP="0084769B">
            <w:pPr>
              <w:jc w:val="center"/>
              <w:rPr>
                <w:color w:val="000000"/>
                <w:sz w:val="24"/>
                <w:szCs w:val="24"/>
                <w:lang w:eastAsia="vi-VN"/>
              </w:rPr>
            </w:pPr>
            <w:r w:rsidRPr="00BA1F55">
              <w:rPr>
                <w:color w:val="000000"/>
                <w:sz w:val="24"/>
                <w:szCs w:val="24"/>
                <w:lang w:eastAsia="vi-VN"/>
              </w:rPr>
              <w:t>Từ chối</w:t>
            </w:r>
          </w:p>
        </w:tc>
      </w:tr>
    </w:tbl>
    <w:p w14:paraId="2D34747D" w14:textId="77777777" w:rsidR="00276EF7" w:rsidRPr="00BA1F55" w:rsidRDefault="00276EF7" w:rsidP="007D01AC">
      <w:pPr>
        <w:spacing w:before="149" w:line="360" w:lineRule="auto"/>
        <w:ind w:right="622"/>
        <w:rPr>
          <w:b/>
          <w:bCs/>
          <w:sz w:val="26"/>
          <w:szCs w:val="26"/>
        </w:rPr>
      </w:pPr>
    </w:p>
    <w:p w14:paraId="5065B4C1" w14:textId="77777777" w:rsidR="00276EF7" w:rsidRPr="00BA1F55" w:rsidRDefault="00276EF7" w:rsidP="00276EF7">
      <w:pPr>
        <w:spacing w:before="149" w:line="360" w:lineRule="auto"/>
        <w:ind w:right="622"/>
        <w:jc w:val="center"/>
        <w:rPr>
          <w:b/>
          <w:bCs/>
          <w:sz w:val="26"/>
          <w:szCs w:val="26"/>
        </w:rPr>
      </w:pPr>
      <w:r w:rsidRPr="00BA1F55">
        <w:rPr>
          <w:b/>
          <w:bCs/>
          <w:sz w:val="26"/>
          <w:szCs w:val="26"/>
        </w:rPr>
        <w:t>Bảng MedicalRecord</w:t>
      </w:r>
    </w:p>
    <w:tbl>
      <w:tblPr>
        <w:tblW w:w="11340" w:type="dxa"/>
        <w:jc w:val="center"/>
        <w:tblLayout w:type="fixed"/>
        <w:tblLook w:val="04A0" w:firstRow="1" w:lastRow="0" w:firstColumn="1" w:lastColumn="0" w:noHBand="0" w:noVBand="1"/>
      </w:tblPr>
      <w:tblGrid>
        <w:gridCol w:w="1619"/>
        <w:gridCol w:w="1619"/>
        <w:gridCol w:w="1620"/>
        <w:gridCol w:w="1620"/>
        <w:gridCol w:w="1621"/>
        <w:gridCol w:w="1620"/>
        <w:gridCol w:w="1621"/>
      </w:tblGrid>
      <w:tr w:rsidR="00A008BD" w:rsidRPr="00BA1F55" w14:paraId="20593D97" w14:textId="77777777" w:rsidTr="007D01AC">
        <w:trPr>
          <w:trHeight w:val="276"/>
          <w:tblHeader/>
          <w:jc w:val="center"/>
        </w:trPr>
        <w:tc>
          <w:tcPr>
            <w:tcW w:w="1619" w:type="dxa"/>
            <w:tcBorders>
              <w:top w:val="single" w:sz="4" w:space="0" w:color="8ED973"/>
              <w:left w:val="single" w:sz="4" w:space="0" w:color="8ED973"/>
              <w:bottom w:val="single" w:sz="4" w:space="0" w:color="8ED973"/>
              <w:right w:val="nil"/>
            </w:tcBorders>
            <w:shd w:val="clear" w:color="4EA72E" w:fill="4EA72E"/>
            <w:noWrap/>
            <w:vAlign w:val="center"/>
            <w:hideMark/>
          </w:tcPr>
          <w:p w14:paraId="68D425AE" w14:textId="77777777" w:rsidR="00D50D1F" w:rsidRPr="00BA1F55" w:rsidRDefault="00D50D1F" w:rsidP="009C16B3">
            <w:pPr>
              <w:jc w:val="center"/>
              <w:rPr>
                <w:rFonts w:ascii="Arial" w:hAnsi="Arial" w:cs="Arial"/>
                <w:b/>
                <w:bCs/>
                <w:color w:val="FFFFFF"/>
                <w:lang w:eastAsia="vi-VN"/>
              </w:rPr>
            </w:pPr>
            <w:r w:rsidRPr="00BA1F55">
              <w:rPr>
                <w:rFonts w:ascii="Arial" w:hAnsi="Arial" w:cs="Arial"/>
                <w:b/>
                <w:bCs/>
                <w:color w:val="FFFFFF"/>
                <w:lang w:eastAsia="vi-VN"/>
              </w:rPr>
              <w:t>RecordID</w:t>
            </w:r>
          </w:p>
        </w:tc>
        <w:tc>
          <w:tcPr>
            <w:tcW w:w="1619" w:type="dxa"/>
            <w:tcBorders>
              <w:top w:val="single" w:sz="4" w:space="0" w:color="8ED973"/>
              <w:left w:val="nil"/>
              <w:bottom w:val="single" w:sz="4" w:space="0" w:color="8ED973"/>
              <w:right w:val="nil"/>
            </w:tcBorders>
            <w:shd w:val="clear" w:color="4EA72E" w:fill="4EA72E"/>
            <w:noWrap/>
            <w:vAlign w:val="center"/>
            <w:hideMark/>
          </w:tcPr>
          <w:p w14:paraId="2DB66EAF" w14:textId="77777777" w:rsidR="00D50D1F" w:rsidRPr="00BA1F55" w:rsidRDefault="00D50D1F" w:rsidP="009C16B3">
            <w:pPr>
              <w:jc w:val="center"/>
              <w:rPr>
                <w:rFonts w:ascii="Arial" w:hAnsi="Arial" w:cs="Arial"/>
                <w:b/>
                <w:bCs/>
                <w:color w:val="FFFFFF"/>
                <w:lang w:eastAsia="vi-VN"/>
              </w:rPr>
            </w:pPr>
            <w:r w:rsidRPr="00BA1F55">
              <w:rPr>
                <w:rFonts w:ascii="Arial" w:hAnsi="Arial" w:cs="Arial"/>
                <w:b/>
                <w:bCs/>
                <w:color w:val="FFFFFF"/>
                <w:lang w:eastAsia="vi-VN"/>
              </w:rPr>
              <w:t>PatientID</w:t>
            </w:r>
          </w:p>
        </w:tc>
        <w:tc>
          <w:tcPr>
            <w:tcW w:w="1620" w:type="dxa"/>
            <w:tcBorders>
              <w:top w:val="single" w:sz="4" w:space="0" w:color="8ED973"/>
              <w:left w:val="nil"/>
              <w:bottom w:val="single" w:sz="4" w:space="0" w:color="8ED973"/>
              <w:right w:val="nil"/>
            </w:tcBorders>
            <w:shd w:val="clear" w:color="4EA72E" w:fill="4EA72E"/>
            <w:noWrap/>
            <w:vAlign w:val="center"/>
            <w:hideMark/>
          </w:tcPr>
          <w:p w14:paraId="4AC10DAF" w14:textId="77777777" w:rsidR="00D50D1F" w:rsidRPr="00BA1F55" w:rsidRDefault="00D50D1F" w:rsidP="009C16B3">
            <w:pPr>
              <w:jc w:val="center"/>
              <w:rPr>
                <w:rFonts w:ascii="Arial" w:hAnsi="Arial" w:cs="Arial"/>
                <w:b/>
                <w:bCs/>
                <w:color w:val="FFFFFF"/>
                <w:lang w:eastAsia="vi-VN"/>
              </w:rPr>
            </w:pPr>
            <w:r w:rsidRPr="00BA1F55">
              <w:rPr>
                <w:rFonts w:ascii="Arial" w:hAnsi="Arial" w:cs="Arial"/>
                <w:b/>
                <w:bCs/>
                <w:color w:val="FFFFFF"/>
                <w:lang w:eastAsia="vi-VN"/>
              </w:rPr>
              <w:t>DoctorID</w:t>
            </w:r>
          </w:p>
        </w:tc>
        <w:tc>
          <w:tcPr>
            <w:tcW w:w="1620" w:type="dxa"/>
            <w:tcBorders>
              <w:top w:val="single" w:sz="4" w:space="0" w:color="8ED973"/>
              <w:left w:val="nil"/>
              <w:bottom w:val="single" w:sz="4" w:space="0" w:color="8ED973"/>
              <w:right w:val="nil"/>
            </w:tcBorders>
            <w:shd w:val="clear" w:color="4EA72E" w:fill="4EA72E"/>
            <w:noWrap/>
            <w:vAlign w:val="center"/>
            <w:hideMark/>
          </w:tcPr>
          <w:p w14:paraId="6B36D1CE" w14:textId="77777777" w:rsidR="00D50D1F" w:rsidRPr="00BA1F55" w:rsidRDefault="00D50D1F" w:rsidP="009C16B3">
            <w:pPr>
              <w:jc w:val="center"/>
              <w:rPr>
                <w:rFonts w:ascii="Arial" w:hAnsi="Arial" w:cs="Arial"/>
                <w:b/>
                <w:bCs/>
                <w:color w:val="FFFFFF"/>
                <w:lang w:eastAsia="vi-VN"/>
              </w:rPr>
            </w:pPr>
            <w:r w:rsidRPr="00BA1F55">
              <w:rPr>
                <w:rFonts w:ascii="Arial" w:hAnsi="Arial" w:cs="Arial"/>
                <w:b/>
                <w:bCs/>
                <w:color w:val="FFFFFF"/>
                <w:lang w:eastAsia="vi-VN"/>
              </w:rPr>
              <w:t>VisitDate</w:t>
            </w:r>
          </w:p>
        </w:tc>
        <w:tc>
          <w:tcPr>
            <w:tcW w:w="1621" w:type="dxa"/>
            <w:tcBorders>
              <w:top w:val="single" w:sz="4" w:space="0" w:color="8ED973"/>
              <w:left w:val="nil"/>
              <w:bottom w:val="single" w:sz="4" w:space="0" w:color="8ED973"/>
              <w:right w:val="nil"/>
            </w:tcBorders>
            <w:shd w:val="clear" w:color="4EA72E" w:fill="4EA72E"/>
            <w:noWrap/>
            <w:vAlign w:val="center"/>
            <w:hideMark/>
          </w:tcPr>
          <w:p w14:paraId="311BC6DF" w14:textId="77777777" w:rsidR="00D50D1F" w:rsidRPr="00BA1F55" w:rsidRDefault="00D50D1F" w:rsidP="009C16B3">
            <w:pPr>
              <w:jc w:val="center"/>
              <w:rPr>
                <w:rFonts w:ascii="Arial" w:hAnsi="Arial" w:cs="Arial"/>
                <w:b/>
                <w:bCs/>
                <w:color w:val="FFFFFF"/>
                <w:lang w:eastAsia="vi-VN"/>
              </w:rPr>
            </w:pPr>
            <w:r w:rsidRPr="00BA1F55">
              <w:rPr>
                <w:rFonts w:ascii="Arial" w:hAnsi="Arial" w:cs="Arial"/>
                <w:b/>
                <w:bCs/>
                <w:color w:val="FFFFFF"/>
                <w:lang w:eastAsia="vi-VN"/>
              </w:rPr>
              <w:t>Diagnosis</w:t>
            </w:r>
          </w:p>
        </w:tc>
        <w:tc>
          <w:tcPr>
            <w:tcW w:w="1620" w:type="dxa"/>
            <w:tcBorders>
              <w:top w:val="single" w:sz="4" w:space="0" w:color="8ED973"/>
              <w:left w:val="nil"/>
              <w:bottom w:val="single" w:sz="4" w:space="0" w:color="8ED973"/>
              <w:right w:val="nil"/>
            </w:tcBorders>
            <w:shd w:val="clear" w:color="4EA72E" w:fill="4EA72E"/>
            <w:noWrap/>
            <w:vAlign w:val="center"/>
            <w:hideMark/>
          </w:tcPr>
          <w:p w14:paraId="11A91662" w14:textId="77777777" w:rsidR="00D50D1F" w:rsidRPr="00BA1F55" w:rsidRDefault="00D50D1F" w:rsidP="009C16B3">
            <w:pPr>
              <w:jc w:val="center"/>
              <w:rPr>
                <w:rFonts w:ascii="Arial" w:hAnsi="Arial" w:cs="Arial"/>
                <w:b/>
                <w:bCs/>
                <w:color w:val="FFFFFF"/>
                <w:lang w:eastAsia="vi-VN"/>
              </w:rPr>
            </w:pPr>
            <w:r w:rsidRPr="00BA1F55">
              <w:rPr>
                <w:rFonts w:ascii="Arial" w:hAnsi="Arial" w:cs="Arial"/>
                <w:b/>
                <w:bCs/>
                <w:color w:val="FFFFFF"/>
                <w:lang w:eastAsia="vi-VN"/>
              </w:rPr>
              <w:t>TestResults</w:t>
            </w:r>
          </w:p>
        </w:tc>
        <w:tc>
          <w:tcPr>
            <w:tcW w:w="1621" w:type="dxa"/>
            <w:tcBorders>
              <w:top w:val="single" w:sz="4" w:space="0" w:color="8ED973"/>
              <w:left w:val="nil"/>
              <w:bottom w:val="single" w:sz="4" w:space="0" w:color="8ED973"/>
              <w:right w:val="single" w:sz="4" w:space="0" w:color="8ED973"/>
            </w:tcBorders>
            <w:shd w:val="clear" w:color="4EA72E" w:fill="4EA72E"/>
            <w:noWrap/>
            <w:vAlign w:val="center"/>
            <w:hideMark/>
          </w:tcPr>
          <w:p w14:paraId="1ECC5803" w14:textId="77777777" w:rsidR="00D50D1F" w:rsidRPr="00BA1F55" w:rsidRDefault="00D50D1F" w:rsidP="009C16B3">
            <w:pPr>
              <w:jc w:val="center"/>
              <w:rPr>
                <w:rFonts w:ascii="Arial" w:hAnsi="Arial" w:cs="Arial"/>
                <w:b/>
                <w:bCs/>
                <w:color w:val="FFFFFF"/>
                <w:lang w:eastAsia="vi-VN"/>
              </w:rPr>
            </w:pPr>
            <w:r w:rsidRPr="00BA1F55">
              <w:rPr>
                <w:rFonts w:ascii="Arial" w:hAnsi="Arial" w:cs="Arial"/>
                <w:b/>
                <w:bCs/>
                <w:color w:val="FFFFFF"/>
                <w:lang w:eastAsia="vi-VN"/>
              </w:rPr>
              <w:t>TreatmentPlan</w:t>
            </w:r>
          </w:p>
        </w:tc>
      </w:tr>
      <w:tr w:rsidR="00EF401E" w:rsidRPr="00BA1F55" w14:paraId="0621E4F2" w14:textId="77777777" w:rsidTr="007D01AC">
        <w:trPr>
          <w:trHeight w:val="276"/>
          <w:jc w:val="center"/>
        </w:trPr>
        <w:tc>
          <w:tcPr>
            <w:tcW w:w="1619" w:type="dxa"/>
            <w:tcBorders>
              <w:top w:val="single" w:sz="4" w:space="0" w:color="8ED973"/>
              <w:left w:val="single" w:sz="4" w:space="0" w:color="8ED973"/>
              <w:bottom w:val="single" w:sz="4" w:space="0" w:color="8ED973"/>
              <w:right w:val="nil"/>
            </w:tcBorders>
            <w:shd w:val="clear" w:color="DAF2D0" w:fill="DAF2D0"/>
            <w:noWrap/>
            <w:vAlign w:val="center"/>
            <w:hideMark/>
          </w:tcPr>
          <w:p w14:paraId="1A9C7CCF"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MR0001</w:t>
            </w:r>
          </w:p>
        </w:tc>
        <w:tc>
          <w:tcPr>
            <w:tcW w:w="1619" w:type="dxa"/>
            <w:tcBorders>
              <w:top w:val="single" w:sz="4" w:space="0" w:color="8ED973"/>
              <w:left w:val="nil"/>
              <w:bottom w:val="single" w:sz="4" w:space="0" w:color="8ED973"/>
              <w:right w:val="nil"/>
            </w:tcBorders>
            <w:shd w:val="clear" w:color="DAF2D0" w:fill="DAF2D0"/>
            <w:noWrap/>
            <w:vAlign w:val="center"/>
            <w:hideMark/>
          </w:tcPr>
          <w:p w14:paraId="006CD876"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PA0001</w:t>
            </w:r>
          </w:p>
        </w:tc>
        <w:tc>
          <w:tcPr>
            <w:tcW w:w="1620" w:type="dxa"/>
            <w:tcBorders>
              <w:top w:val="single" w:sz="4" w:space="0" w:color="8ED973"/>
              <w:left w:val="nil"/>
              <w:bottom w:val="single" w:sz="4" w:space="0" w:color="8ED973"/>
              <w:right w:val="nil"/>
            </w:tcBorders>
            <w:shd w:val="clear" w:color="DAF2D0" w:fill="DAF2D0"/>
            <w:noWrap/>
            <w:vAlign w:val="center"/>
            <w:hideMark/>
          </w:tcPr>
          <w:p w14:paraId="6AB8D060"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ST0001</w:t>
            </w:r>
          </w:p>
        </w:tc>
        <w:tc>
          <w:tcPr>
            <w:tcW w:w="1620" w:type="dxa"/>
            <w:tcBorders>
              <w:top w:val="single" w:sz="4" w:space="0" w:color="8ED973"/>
              <w:left w:val="nil"/>
              <w:bottom w:val="single" w:sz="4" w:space="0" w:color="8ED973"/>
              <w:right w:val="nil"/>
            </w:tcBorders>
            <w:shd w:val="clear" w:color="DAF2D0" w:fill="DAF2D0"/>
            <w:noWrap/>
            <w:vAlign w:val="center"/>
            <w:hideMark/>
          </w:tcPr>
          <w:p w14:paraId="4F1EE4D7"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12/1/2023</w:t>
            </w:r>
          </w:p>
        </w:tc>
        <w:tc>
          <w:tcPr>
            <w:tcW w:w="1621" w:type="dxa"/>
            <w:tcBorders>
              <w:top w:val="single" w:sz="4" w:space="0" w:color="8ED973"/>
              <w:left w:val="nil"/>
              <w:bottom w:val="single" w:sz="4" w:space="0" w:color="8ED973"/>
              <w:right w:val="nil"/>
            </w:tcBorders>
            <w:shd w:val="clear" w:color="DAF2D0" w:fill="DAF2D0"/>
            <w:noWrap/>
            <w:vAlign w:val="center"/>
            <w:hideMark/>
          </w:tcPr>
          <w:p w14:paraId="6F3DFBF9"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Viêm phổi</w:t>
            </w:r>
          </w:p>
        </w:tc>
        <w:tc>
          <w:tcPr>
            <w:tcW w:w="1620" w:type="dxa"/>
            <w:tcBorders>
              <w:top w:val="single" w:sz="4" w:space="0" w:color="8ED973"/>
              <w:left w:val="nil"/>
              <w:bottom w:val="single" w:sz="4" w:space="0" w:color="8ED973"/>
              <w:right w:val="nil"/>
            </w:tcBorders>
            <w:shd w:val="clear" w:color="DAF2D0" w:fill="DAF2D0"/>
            <w:noWrap/>
            <w:vAlign w:val="center"/>
            <w:hideMark/>
          </w:tcPr>
          <w:p w14:paraId="37F86091"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X-ray bình thường</w:t>
            </w:r>
          </w:p>
        </w:tc>
        <w:tc>
          <w:tcPr>
            <w:tcW w:w="1621" w:type="dxa"/>
            <w:tcBorders>
              <w:top w:val="single" w:sz="4" w:space="0" w:color="8ED973"/>
              <w:left w:val="nil"/>
              <w:bottom w:val="single" w:sz="4" w:space="0" w:color="8ED973"/>
              <w:right w:val="single" w:sz="4" w:space="0" w:color="8ED973"/>
            </w:tcBorders>
            <w:shd w:val="clear" w:color="DAF2D0" w:fill="DAF2D0"/>
            <w:noWrap/>
            <w:vAlign w:val="center"/>
            <w:hideMark/>
          </w:tcPr>
          <w:p w14:paraId="4E9D5DBC"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Điều trị kháng sinh</w:t>
            </w:r>
          </w:p>
        </w:tc>
      </w:tr>
      <w:tr w:rsidR="00D50D1F" w:rsidRPr="00BA1F55" w14:paraId="4BE2E14E" w14:textId="77777777" w:rsidTr="007D01AC">
        <w:trPr>
          <w:trHeight w:val="276"/>
          <w:jc w:val="center"/>
        </w:trPr>
        <w:tc>
          <w:tcPr>
            <w:tcW w:w="1619" w:type="dxa"/>
            <w:tcBorders>
              <w:top w:val="single" w:sz="4" w:space="0" w:color="8ED973"/>
              <w:left w:val="single" w:sz="4" w:space="0" w:color="8ED973"/>
              <w:bottom w:val="single" w:sz="4" w:space="0" w:color="8ED973"/>
              <w:right w:val="nil"/>
            </w:tcBorders>
            <w:shd w:val="clear" w:color="auto" w:fill="auto"/>
            <w:noWrap/>
            <w:vAlign w:val="center"/>
            <w:hideMark/>
          </w:tcPr>
          <w:p w14:paraId="5D58BDC0"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MR0002</w:t>
            </w:r>
          </w:p>
        </w:tc>
        <w:tc>
          <w:tcPr>
            <w:tcW w:w="1619" w:type="dxa"/>
            <w:tcBorders>
              <w:top w:val="single" w:sz="4" w:space="0" w:color="8ED973"/>
              <w:left w:val="nil"/>
              <w:bottom w:val="single" w:sz="4" w:space="0" w:color="8ED973"/>
              <w:right w:val="nil"/>
            </w:tcBorders>
            <w:shd w:val="clear" w:color="auto" w:fill="auto"/>
            <w:noWrap/>
            <w:vAlign w:val="center"/>
            <w:hideMark/>
          </w:tcPr>
          <w:p w14:paraId="3074648A"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PA0003</w:t>
            </w:r>
          </w:p>
        </w:tc>
        <w:tc>
          <w:tcPr>
            <w:tcW w:w="1620" w:type="dxa"/>
            <w:tcBorders>
              <w:top w:val="single" w:sz="4" w:space="0" w:color="8ED973"/>
              <w:left w:val="nil"/>
              <w:bottom w:val="single" w:sz="4" w:space="0" w:color="8ED973"/>
              <w:right w:val="nil"/>
            </w:tcBorders>
            <w:shd w:val="clear" w:color="auto" w:fill="auto"/>
            <w:noWrap/>
            <w:vAlign w:val="center"/>
            <w:hideMark/>
          </w:tcPr>
          <w:p w14:paraId="7C41CA49"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ST0007</w:t>
            </w:r>
          </w:p>
        </w:tc>
        <w:tc>
          <w:tcPr>
            <w:tcW w:w="1620" w:type="dxa"/>
            <w:tcBorders>
              <w:top w:val="single" w:sz="4" w:space="0" w:color="8ED973"/>
              <w:left w:val="nil"/>
              <w:bottom w:val="single" w:sz="4" w:space="0" w:color="8ED973"/>
              <w:right w:val="nil"/>
            </w:tcBorders>
            <w:shd w:val="clear" w:color="auto" w:fill="auto"/>
            <w:noWrap/>
            <w:vAlign w:val="center"/>
            <w:hideMark/>
          </w:tcPr>
          <w:p w14:paraId="02FA4FA7"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12/3/2023</w:t>
            </w:r>
          </w:p>
        </w:tc>
        <w:tc>
          <w:tcPr>
            <w:tcW w:w="1621" w:type="dxa"/>
            <w:tcBorders>
              <w:top w:val="single" w:sz="4" w:space="0" w:color="8ED973"/>
              <w:left w:val="nil"/>
              <w:bottom w:val="single" w:sz="4" w:space="0" w:color="8ED973"/>
              <w:right w:val="nil"/>
            </w:tcBorders>
            <w:shd w:val="clear" w:color="auto" w:fill="auto"/>
            <w:noWrap/>
            <w:vAlign w:val="center"/>
            <w:hideMark/>
          </w:tcPr>
          <w:p w14:paraId="57CE7A54"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Đau dạ dày</w:t>
            </w:r>
          </w:p>
        </w:tc>
        <w:tc>
          <w:tcPr>
            <w:tcW w:w="1620" w:type="dxa"/>
            <w:tcBorders>
              <w:top w:val="single" w:sz="4" w:space="0" w:color="8ED973"/>
              <w:left w:val="nil"/>
              <w:bottom w:val="single" w:sz="4" w:space="0" w:color="8ED973"/>
              <w:right w:val="nil"/>
            </w:tcBorders>
            <w:shd w:val="clear" w:color="auto" w:fill="auto"/>
            <w:noWrap/>
            <w:vAlign w:val="center"/>
            <w:hideMark/>
          </w:tcPr>
          <w:p w14:paraId="2737DF5B"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Siêu âm bình thường</w:t>
            </w:r>
          </w:p>
        </w:tc>
        <w:tc>
          <w:tcPr>
            <w:tcW w:w="1621" w:type="dxa"/>
            <w:tcBorders>
              <w:top w:val="single" w:sz="4" w:space="0" w:color="8ED973"/>
              <w:left w:val="nil"/>
              <w:bottom w:val="single" w:sz="4" w:space="0" w:color="8ED973"/>
              <w:right w:val="single" w:sz="4" w:space="0" w:color="8ED973"/>
            </w:tcBorders>
            <w:shd w:val="clear" w:color="auto" w:fill="auto"/>
            <w:noWrap/>
            <w:vAlign w:val="center"/>
            <w:hideMark/>
          </w:tcPr>
          <w:p w14:paraId="258073B0"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Thuốc giảm đau</w:t>
            </w:r>
          </w:p>
        </w:tc>
      </w:tr>
      <w:tr w:rsidR="00EF401E" w:rsidRPr="00BA1F55" w14:paraId="163C267E" w14:textId="77777777" w:rsidTr="007D01AC">
        <w:trPr>
          <w:trHeight w:val="276"/>
          <w:jc w:val="center"/>
        </w:trPr>
        <w:tc>
          <w:tcPr>
            <w:tcW w:w="1619" w:type="dxa"/>
            <w:tcBorders>
              <w:top w:val="single" w:sz="4" w:space="0" w:color="8ED973"/>
              <w:left w:val="single" w:sz="4" w:space="0" w:color="8ED973"/>
              <w:bottom w:val="single" w:sz="4" w:space="0" w:color="8ED973"/>
              <w:right w:val="nil"/>
            </w:tcBorders>
            <w:shd w:val="clear" w:color="DAF2D0" w:fill="DAF2D0"/>
            <w:noWrap/>
            <w:vAlign w:val="center"/>
            <w:hideMark/>
          </w:tcPr>
          <w:p w14:paraId="59EA5A48"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MR0003</w:t>
            </w:r>
          </w:p>
        </w:tc>
        <w:tc>
          <w:tcPr>
            <w:tcW w:w="1619" w:type="dxa"/>
            <w:tcBorders>
              <w:top w:val="single" w:sz="4" w:space="0" w:color="8ED973"/>
              <w:left w:val="nil"/>
              <w:bottom w:val="single" w:sz="4" w:space="0" w:color="8ED973"/>
              <w:right w:val="nil"/>
            </w:tcBorders>
            <w:shd w:val="clear" w:color="DAF2D0" w:fill="DAF2D0"/>
            <w:noWrap/>
            <w:vAlign w:val="center"/>
            <w:hideMark/>
          </w:tcPr>
          <w:p w14:paraId="0E965A0B"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PA0004</w:t>
            </w:r>
          </w:p>
        </w:tc>
        <w:tc>
          <w:tcPr>
            <w:tcW w:w="1620" w:type="dxa"/>
            <w:tcBorders>
              <w:top w:val="single" w:sz="4" w:space="0" w:color="8ED973"/>
              <w:left w:val="nil"/>
              <w:bottom w:val="single" w:sz="4" w:space="0" w:color="8ED973"/>
              <w:right w:val="nil"/>
            </w:tcBorders>
            <w:shd w:val="clear" w:color="DAF2D0" w:fill="DAF2D0"/>
            <w:noWrap/>
            <w:vAlign w:val="center"/>
            <w:hideMark/>
          </w:tcPr>
          <w:p w14:paraId="39092253"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ST0008</w:t>
            </w:r>
          </w:p>
        </w:tc>
        <w:tc>
          <w:tcPr>
            <w:tcW w:w="1620" w:type="dxa"/>
            <w:tcBorders>
              <w:top w:val="single" w:sz="4" w:space="0" w:color="8ED973"/>
              <w:left w:val="nil"/>
              <w:bottom w:val="single" w:sz="4" w:space="0" w:color="8ED973"/>
              <w:right w:val="nil"/>
            </w:tcBorders>
            <w:shd w:val="clear" w:color="DAF2D0" w:fill="DAF2D0"/>
            <w:noWrap/>
            <w:vAlign w:val="center"/>
            <w:hideMark/>
          </w:tcPr>
          <w:p w14:paraId="2E76AB30"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12/4/2023</w:t>
            </w:r>
          </w:p>
        </w:tc>
        <w:tc>
          <w:tcPr>
            <w:tcW w:w="1621" w:type="dxa"/>
            <w:tcBorders>
              <w:top w:val="single" w:sz="4" w:space="0" w:color="8ED973"/>
              <w:left w:val="nil"/>
              <w:bottom w:val="single" w:sz="4" w:space="0" w:color="8ED973"/>
              <w:right w:val="nil"/>
            </w:tcBorders>
            <w:shd w:val="clear" w:color="DAF2D0" w:fill="DAF2D0"/>
            <w:noWrap/>
            <w:vAlign w:val="center"/>
            <w:hideMark/>
          </w:tcPr>
          <w:p w14:paraId="19920C88"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Cảm cúm</w:t>
            </w:r>
          </w:p>
        </w:tc>
        <w:tc>
          <w:tcPr>
            <w:tcW w:w="1620" w:type="dxa"/>
            <w:tcBorders>
              <w:top w:val="single" w:sz="4" w:space="0" w:color="8ED973"/>
              <w:left w:val="nil"/>
              <w:bottom w:val="single" w:sz="4" w:space="0" w:color="8ED973"/>
              <w:right w:val="nil"/>
            </w:tcBorders>
            <w:shd w:val="clear" w:color="DAF2D0" w:fill="DAF2D0"/>
            <w:noWrap/>
            <w:vAlign w:val="center"/>
            <w:hideMark/>
          </w:tcPr>
          <w:p w14:paraId="12F78ACF"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Xét nghiệm máu</w:t>
            </w:r>
          </w:p>
        </w:tc>
        <w:tc>
          <w:tcPr>
            <w:tcW w:w="1621" w:type="dxa"/>
            <w:tcBorders>
              <w:top w:val="single" w:sz="4" w:space="0" w:color="8ED973"/>
              <w:left w:val="nil"/>
              <w:bottom w:val="single" w:sz="4" w:space="0" w:color="8ED973"/>
              <w:right w:val="single" w:sz="4" w:space="0" w:color="8ED973"/>
            </w:tcBorders>
            <w:shd w:val="clear" w:color="DAF2D0" w:fill="DAF2D0"/>
            <w:noWrap/>
            <w:vAlign w:val="center"/>
            <w:hideMark/>
          </w:tcPr>
          <w:p w14:paraId="3D94F307"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Thức ăn nhẹ, uống nước nhiều</w:t>
            </w:r>
          </w:p>
        </w:tc>
      </w:tr>
      <w:tr w:rsidR="00D50D1F" w:rsidRPr="00BA1F55" w14:paraId="13DD69A9" w14:textId="77777777" w:rsidTr="007D01AC">
        <w:trPr>
          <w:trHeight w:val="276"/>
          <w:jc w:val="center"/>
        </w:trPr>
        <w:tc>
          <w:tcPr>
            <w:tcW w:w="1619" w:type="dxa"/>
            <w:tcBorders>
              <w:top w:val="single" w:sz="4" w:space="0" w:color="8ED973"/>
              <w:left w:val="single" w:sz="4" w:space="0" w:color="8ED973"/>
              <w:bottom w:val="single" w:sz="4" w:space="0" w:color="8ED973"/>
              <w:right w:val="nil"/>
            </w:tcBorders>
            <w:shd w:val="clear" w:color="auto" w:fill="auto"/>
            <w:noWrap/>
            <w:vAlign w:val="center"/>
            <w:hideMark/>
          </w:tcPr>
          <w:p w14:paraId="1C9D662D"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MR0004</w:t>
            </w:r>
          </w:p>
        </w:tc>
        <w:tc>
          <w:tcPr>
            <w:tcW w:w="1619" w:type="dxa"/>
            <w:tcBorders>
              <w:top w:val="single" w:sz="4" w:space="0" w:color="8ED973"/>
              <w:left w:val="nil"/>
              <w:bottom w:val="single" w:sz="4" w:space="0" w:color="8ED973"/>
              <w:right w:val="nil"/>
            </w:tcBorders>
            <w:shd w:val="clear" w:color="auto" w:fill="auto"/>
            <w:noWrap/>
            <w:vAlign w:val="center"/>
            <w:hideMark/>
          </w:tcPr>
          <w:p w14:paraId="5D657AE0"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PA0006</w:t>
            </w:r>
          </w:p>
        </w:tc>
        <w:tc>
          <w:tcPr>
            <w:tcW w:w="1620" w:type="dxa"/>
            <w:tcBorders>
              <w:top w:val="single" w:sz="4" w:space="0" w:color="8ED973"/>
              <w:left w:val="nil"/>
              <w:bottom w:val="single" w:sz="4" w:space="0" w:color="8ED973"/>
              <w:right w:val="nil"/>
            </w:tcBorders>
            <w:shd w:val="clear" w:color="auto" w:fill="auto"/>
            <w:noWrap/>
            <w:vAlign w:val="center"/>
            <w:hideMark/>
          </w:tcPr>
          <w:p w14:paraId="1927DBDD"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ST0006</w:t>
            </w:r>
          </w:p>
        </w:tc>
        <w:tc>
          <w:tcPr>
            <w:tcW w:w="1620" w:type="dxa"/>
            <w:tcBorders>
              <w:top w:val="single" w:sz="4" w:space="0" w:color="8ED973"/>
              <w:left w:val="nil"/>
              <w:bottom w:val="single" w:sz="4" w:space="0" w:color="8ED973"/>
              <w:right w:val="nil"/>
            </w:tcBorders>
            <w:shd w:val="clear" w:color="auto" w:fill="auto"/>
            <w:noWrap/>
            <w:vAlign w:val="center"/>
            <w:hideMark/>
          </w:tcPr>
          <w:p w14:paraId="292A63C2"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12/6/2023</w:t>
            </w:r>
          </w:p>
        </w:tc>
        <w:tc>
          <w:tcPr>
            <w:tcW w:w="1621" w:type="dxa"/>
            <w:tcBorders>
              <w:top w:val="single" w:sz="4" w:space="0" w:color="8ED973"/>
              <w:left w:val="nil"/>
              <w:bottom w:val="single" w:sz="4" w:space="0" w:color="8ED973"/>
              <w:right w:val="nil"/>
            </w:tcBorders>
            <w:shd w:val="clear" w:color="auto" w:fill="auto"/>
            <w:noWrap/>
            <w:vAlign w:val="center"/>
            <w:hideMark/>
          </w:tcPr>
          <w:p w14:paraId="5A41E556"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Bệnh tim mạch</w:t>
            </w:r>
          </w:p>
        </w:tc>
        <w:tc>
          <w:tcPr>
            <w:tcW w:w="1620" w:type="dxa"/>
            <w:tcBorders>
              <w:top w:val="single" w:sz="4" w:space="0" w:color="8ED973"/>
              <w:left w:val="nil"/>
              <w:bottom w:val="single" w:sz="4" w:space="0" w:color="8ED973"/>
              <w:right w:val="nil"/>
            </w:tcBorders>
            <w:shd w:val="clear" w:color="auto" w:fill="auto"/>
            <w:noWrap/>
            <w:vAlign w:val="center"/>
            <w:hideMark/>
          </w:tcPr>
          <w:p w14:paraId="2D08089B"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ECG bình thường</w:t>
            </w:r>
          </w:p>
        </w:tc>
        <w:tc>
          <w:tcPr>
            <w:tcW w:w="1621" w:type="dxa"/>
            <w:tcBorders>
              <w:top w:val="single" w:sz="4" w:space="0" w:color="8ED973"/>
              <w:left w:val="nil"/>
              <w:bottom w:val="single" w:sz="4" w:space="0" w:color="8ED973"/>
              <w:right w:val="single" w:sz="4" w:space="0" w:color="8ED973"/>
            </w:tcBorders>
            <w:shd w:val="clear" w:color="auto" w:fill="auto"/>
            <w:noWrap/>
            <w:vAlign w:val="center"/>
            <w:hideMark/>
          </w:tcPr>
          <w:p w14:paraId="283EFF85"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Thuốc tim mạch</w:t>
            </w:r>
          </w:p>
        </w:tc>
      </w:tr>
      <w:tr w:rsidR="00EF401E" w:rsidRPr="00BA1F55" w14:paraId="705AF49F" w14:textId="77777777" w:rsidTr="007D01AC">
        <w:trPr>
          <w:trHeight w:val="276"/>
          <w:jc w:val="center"/>
        </w:trPr>
        <w:tc>
          <w:tcPr>
            <w:tcW w:w="1619" w:type="dxa"/>
            <w:tcBorders>
              <w:top w:val="single" w:sz="4" w:space="0" w:color="8ED973"/>
              <w:left w:val="single" w:sz="4" w:space="0" w:color="8ED973"/>
              <w:bottom w:val="single" w:sz="4" w:space="0" w:color="8ED973"/>
              <w:right w:val="nil"/>
            </w:tcBorders>
            <w:shd w:val="clear" w:color="DAF2D0" w:fill="DAF2D0"/>
            <w:noWrap/>
            <w:vAlign w:val="center"/>
            <w:hideMark/>
          </w:tcPr>
          <w:p w14:paraId="302B31CA"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MR0005</w:t>
            </w:r>
          </w:p>
        </w:tc>
        <w:tc>
          <w:tcPr>
            <w:tcW w:w="1619" w:type="dxa"/>
            <w:tcBorders>
              <w:top w:val="single" w:sz="4" w:space="0" w:color="8ED973"/>
              <w:left w:val="nil"/>
              <w:bottom w:val="single" w:sz="4" w:space="0" w:color="8ED973"/>
              <w:right w:val="nil"/>
            </w:tcBorders>
            <w:shd w:val="clear" w:color="DAF2D0" w:fill="DAF2D0"/>
            <w:noWrap/>
            <w:vAlign w:val="center"/>
            <w:hideMark/>
          </w:tcPr>
          <w:p w14:paraId="0421F179"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PA0005</w:t>
            </w:r>
          </w:p>
        </w:tc>
        <w:tc>
          <w:tcPr>
            <w:tcW w:w="1620" w:type="dxa"/>
            <w:tcBorders>
              <w:top w:val="single" w:sz="4" w:space="0" w:color="8ED973"/>
              <w:left w:val="nil"/>
              <w:bottom w:val="single" w:sz="4" w:space="0" w:color="8ED973"/>
              <w:right w:val="nil"/>
            </w:tcBorders>
            <w:shd w:val="clear" w:color="DAF2D0" w:fill="DAF2D0"/>
            <w:noWrap/>
            <w:vAlign w:val="center"/>
            <w:hideMark/>
          </w:tcPr>
          <w:p w14:paraId="25394F54"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ST0002</w:t>
            </w:r>
          </w:p>
        </w:tc>
        <w:tc>
          <w:tcPr>
            <w:tcW w:w="1620" w:type="dxa"/>
            <w:tcBorders>
              <w:top w:val="single" w:sz="4" w:space="0" w:color="8ED973"/>
              <w:left w:val="nil"/>
              <w:bottom w:val="single" w:sz="4" w:space="0" w:color="8ED973"/>
              <w:right w:val="nil"/>
            </w:tcBorders>
            <w:shd w:val="clear" w:color="DAF2D0" w:fill="DAF2D0"/>
            <w:noWrap/>
            <w:vAlign w:val="center"/>
            <w:hideMark/>
          </w:tcPr>
          <w:p w14:paraId="22A50EFA"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12/3/2023</w:t>
            </w:r>
          </w:p>
        </w:tc>
        <w:tc>
          <w:tcPr>
            <w:tcW w:w="1621" w:type="dxa"/>
            <w:tcBorders>
              <w:top w:val="single" w:sz="4" w:space="0" w:color="8ED973"/>
              <w:left w:val="nil"/>
              <w:bottom w:val="single" w:sz="4" w:space="0" w:color="8ED973"/>
              <w:right w:val="nil"/>
            </w:tcBorders>
            <w:shd w:val="clear" w:color="DAF2D0" w:fill="DAF2D0"/>
            <w:noWrap/>
            <w:vAlign w:val="center"/>
            <w:hideMark/>
          </w:tcPr>
          <w:p w14:paraId="313C4EE9"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Dau dạ dày</w:t>
            </w:r>
          </w:p>
        </w:tc>
        <w:tc>
          <w:tcPr>
            <w:tcW w:w="1620" w:type="dxa"/>
            <w:tcBorders>
              <w:top w:val="single" w:sz="4" w:space="0" w:color="8ED973"/>
              <w:left w:val="nil"/>
              <w:bottom w:val="single" w:sz="4" w:space="0" w:color="8ED973"/>
              <w:right w:val="nil"/>
            </w:tcBorders>
            <w:shd w:val="clear" w:color="DAF2D0" w:fill="DAF2D0"/>
            <w:noWrap/>
            <w:vAlign w:val="center"/>
            <w:hideMark/>
          </w:tcPr>
          <w:p w14:paraId="71ABFC0F"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Nội soi: loét dạ dày</w:t>
            </w:r>
          </w:p>
        </w:tc>
        <w:tc>
          <w:tcPr>
            <w:tcW w:w="1621" w:type="dxa"/>
            <w:tcBorders>
              <w:top w:val="single" w:sz="4" w:space="0" w:color="8ED973"/>
              <w:left w:val="nil"/>
              <w:bottom w:val="single" w:sz="4" w:space="0" w:color="8ED973"/>
              <w:right w:val="single" w:sz="4" w:space="0" w:color="8ED973"/>
            </w:tcBorders>
            <w:shd w:val="clear" w:color="DAF2D0" w:fill="DAF2D0"/>
            <w:noWrap/>
            <w:vAlign w:val="center"/>
            <w:hideMark/>
          </w:tcPr>
          <w:p w14:paraId="6DF1CD39"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Dùng thuốc giảm tiết axit, kiêng đồ cay</w:t>
            </w:r>
          </w:p>
        </w:tc>
      </w:tr>
      <w:tr w:rsidR="00D50D1F" w:rsidRPr="00BA1F55" w14:paraId="085FCD15" w14:textId="77777777" w:rsidTr="007D01AC">
        <w:trPr>
          <w:trHeight w:val="276"/>
          <w:jc w:val="center"/>
        </w:trPr>
        <w:tc>
          <w:tcPr>
            <w:tcW w:w="1619" w:type="dxa"/>
            <w:tcBorders>
              <w:top w:val="single" w:sz="4" w:space="0" w:color="8ED973"/>
              <w:left w:val="single" w:sz="4" w:space="0" w:color="8ED973"/>
              <w:bottom w:val="single" w:sz="4" w:space="0" w:color="8ED973"/>
              <w:right w:val="nil"/>
            </w:tcBorders>
            <w:shd w:val="clear" w:color="auto" w:fill="auto"/>
            <w:noWrap/>
            <w:vAlign w:val="center"/>
            <w:hideMark/>
          </w:tcPr>
          <w:p w14:paraId="6C676DC5"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MR0006</w:t>
            </w:r>
          </w:p>
        </w:tc>
        <w:tc>
          <w:tcPr>
            <w:tcW w:w="1619" w:type="dxa"/>
            <w:tcBorders>
              <w:top w:val="single" w:sz="4" w:space="0" w:color="8ED973"/>
              <w:left w:val="nil"/>
              <w:bottom w:val="single" w:sz="4" w:space="0" w:color="8ED973"/>
              <w:right w:val="nil"/>
            </w:tcBorders>
            <w:shd w:val="clear" w:color="auto" w:fill="auto"/>
            <w:noWrap/>
            <w:vAlign w:val="center"/>
            <w:hideMark/>
          </w:tcPr>
          <w:p w14:paraId="56EB2211"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PA0006</w:t>
            </w:r>
          </w:p>
        </w:tc>
        <w:tc>
          <w:tcPr>
            <w:tcW w:w="1620" w:type="dxa"/>
            <w:tcBorders>
              <w:top w:val="single" w:sz="4" w:space="0" w:color="8ED973"/>
              <w:left w:val="nil"/>
              <w:bottom w:val="single" w:sz="4" w:space="0" w:color="8ED973"/>
              <w:right w:val="nil"/>
            </w:tcBorders>
            <w:shd w:val="clear" w:color="auto" w:fill="auto"/>
            <w:noWrap/>
            <w:vAlign w:val="center"/>
            <w:hideMark/>
          </w:tcPr>
          <w:p w14:paraId="1586B7A0"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ST0004</w:t>
            </w:r>
          </w:p>
        </w:tc>
        <w:tc>
          <w:tcPr>
            <w:tcW w:w="1620" w:type="dxa"/>
            <w:tcBorders>
              <w:top w:val="single" w:sz="4" w:space="0" w:color="8ED973"/>
              <w:left w:val="nil"/>
              <w:bottom w:val="single" w:sz="4" w:space="0" w:color="8ED973"/>
              <w:right w:val="nil"/>
            </w:tcBorders>
            <w:shd w:val="clear" w:color="auto" w:fill="auto"/>
            <w:noWrap/>
            <w:vAlign w:val="center"/>
            <w:hideMark/>
          </w:tcPr>
          <w:p w14:paraId="6C3F399B"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11/29/2023</w:t>
            </w:r>
          </w:p>
        </w:tc>
        <w:tc>
          <w:tcPr>
            <w:tcW w:w="1621" w:type="dxa"/>
            <w:tcBorders>
              <w:top w:val="single" w:sz="4" w:space="0" w:color="8ED973"/>
              <w:left w:val="nil"/>
              <w:bottom w:val="single" w:sz="4" w:space="0" w:color="8ED973"/>
              <w:right w:val="nil"/>
            </w:tcBorders>
            <w:shd w:val="clear" w:color="auto" w:fill="auto"/>
            <w:noWrap/>
            <w:vAlign w:val="center"/>
            <w:hideMark/>
          </w:tcPr>
          <w:p w14:paraId="5091F042"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Đau đầu mãn tính</w:t>
            </w:r>
          </w:p>
        </w:tc>
        <w:tc>
          <w:tcPr>
            <w:tcW w:w="1620" w:type="dxa"/>
            <w:tcBorders>
              <w:top w:val="single" w:sz="4" w:space="0" w:color="8ED973"/>
              <w:left w:val="nil"/>
              <w:bottom w:val="single" w:sz="4" w:space="0" w:color="8ED973"/>
              <w:right w:val="nil"/>
            </w:tcBorders>
            <w:shd w:val="clear" w:color="auto" w:fill="auto"/>
            <w:noWrap/>
            <w:vAlign w:val="center"/>
            <w:hideMark/>
          </w:tcPr>
          <w:p w14:paraId="09BB050C"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CT scan không phát hiện bất thường</w:t>
            </w:r>
          </w:p>
        </w:tc>
        <w:tc>
          <w:tcPr>
            <w:tcW w:w="1621" w:type="dxa"/>
            <w:tcBorders>
              <w:top w:val="single" w:sz="4" w:space="0" w:color="8ED973"/>
              <w:left w:val="nil"/>
              <w:bottom w:val="single" w:sz="4" w:space="0" w:color="8ED973"/>
              <w:right w:val="single" w:sz="4" w:space="0" w:color="8ED973"/>
            </w:tcBorders>
            <w:shd w:val="clear" w:color="auto" w:fill="auto"/>
            <w:noWrap/>
            <w:vAlign w:val="center"/>
            <w:hideMark/>
          </w:tcPr>
          <w:p w14:paraId="66BD5481"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Dùng thuốc giảm đau, giảm căng thẳng</w:t>
            </w:r>
          </w:p>
        </w:tc>
      </w:tr>
      <w:tr w:rsidR="00EF401E" w:rsidRPr="00BA1F55" w14:paraId="5D520076" w14:textId="77777777" w:rsidTr="007D01AC">
        <w:trPr>
          <w:trHeight w:val="276"/>
          <w:jc w:val="center"/>
        </w:trPr>
        <w:tc>
          <w:tcPr>
            <w:tcW w:w="1619" w:type="dxa"/>
            <w:tcBorders>
              <w:top w:val="single" w:sz="4" w:space="0" w:color="8ED973"/>
              <w:left w:val="single" w:sz="4" w:space="0" w:color="8ED973"/>
              <w:bottom w:val="single" w:sz="4" w:space="0" w:color="8ED973"/>
              <w:right w:val="nil"/>
            </w:tcBorders>
            <w:shd w:val="clear" w:color="DAF2D0" w:fill="DAF2D0"/>
            <w:noWrap/>
            <w:vAlign w:val="center"/>
            <w:hideMark/>
          </w:tcPr>
          <w:p w14:paraId="5E4B478A"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MR0007</w:t>
            </w:r>
          </w:p>
        </w:tc>
        <w:tc>
          <w:tcPr>
            <w:tcW w:w="1619" w:type="dxa"/>
            <w:tcBorders>
              <w:top w:val="single" w:sz="4" w:space="0" w:color="8ED973"/>
              <w:left w:val="nil"/>
              <w:bottom w:val="single" w:sz="4" w:space="0" w:color="8ED973"/>
              <w:right w:val="nil"/>
            </w:tcBorders>
            <w:shd w:val="clear" w:color="DAF2D0" w:fill="DAF2D0"/>
            <w:noWrap/>
            <w:vAlign w:val="center"/>
            <w:hideMark/>
          </w:tcPr>
          <w:p w14:paraId="090459B8"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PA0007</w:t>
            </w:r>
          </w:p>
        </w:tc>
        <w:tc>
          <w:tcPr>
            <w:tcW w:w="1620" w:type="dxa"/>
            <w:tcBorders>
              <w:top w:val="single" w:sz="4" w:space="0" w:color="8ED973"/>
              <w:left w:val="nil"/>
              <w:bottom w:val="single" w:sz="4" w:space="0" w:color="8ED973"/>
              <w:right w:val="nil"/>
            </w:tcBorders>
            <w:shd w:val="clear" w:color="DAF2D0" w:fill="DAF2D0"/>
            <w:noWrap/>
            <w:vAlign w:val="center"/>
            <w:hideMark/>
          </w:tcPr>
          <w:p w14:paraId="06F2A07E"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ST0001</w:t>
            </w:r>
          </w:p>
        </w:tc>
        <w:tc>
          <w:tcPr>
            <w:tcW w:w="1620" w:type="dxa"/>
            <w:tcBorders>
              <w:top w:val="single" w:sz="4" w:space="0" w:color="8ED973"/>
              <w:left w:val="nil"/>
              <w:bottom w:val="single" w:sz="4" w:space="0" w:color="8ED973"/>
              <w:right w:val="nil"/>
            </w:tcBorders>
            <w:shd w:val="clear" w:color="DAF2D0" w:fill="DAF2D0"/>
            <w:noWrap/>
            <w:vAlign w:val="center"/>
            <w:hideMark/>
          </w:tcPr>
          <w:p w14:paraId="2503C18A"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12/6/2023</w:t>
            </w:r>
          </w:p>
        </w:tc>
        <w:tc>
          <w:tcPr>
            <w:tcW w:w="1621" w:type="dxa"/>
            <w:tcBorders>
              <w:top w:val="single" w:sz="4" w:space="0" w:color="8ED973"/>
              <w:left w:val="nil"/>
              <w:bottom w:val="single" w:sz="4" w:space="0" w:color="8ED973"/>
              <w:right w:val="nil"/>
            </w:tcBorders>
            <w:shd w:val="clear" w:color="DAF2D0" w:fill="DAF2D0"/>
            <w:noWrap/>
            <w:vAlign w:val="center"/>
            <w:hideMark/>
          </w:tcPr>
          <w:p w14:paraId="1C2494B7"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Cảm lạnh</w:t>
            </w:r>
          </w:p>
        </w:tc>
        <w:tc>
          <w:tcPr>
            <w:tcW w:w="1620" w:type="dxa"/>
            <w:tcBorders>
              <w:top w:val="single" w:sz="4" w:space="0" w:color="8ED973"/>
              <w:left w:val="nil"/>
              <w:bottom w:val="single" w:sz="4" w:space="0" w:color="8ED973"/>
              <w:right w:val="nil"/>
            </w:tcBorders>
            <w:shd w:val="clear" w:color="DAF2D0" w:fill="DAF2D0"/>
            <w:noWrap/>
            <w:vAlign w:val="center"/>
            <w:hideMark/>
          </w:tcPr>
          <w:p w14:paraId="4269F231"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Không có dấu hiệu nguy hiểm</w:t>
            </w:r>
          </w:p>
        </w:tc>
        <w:tc>
          <w:tcPr>
            <w:tcW w:w="1621" w:type="dxa"/>
            <w:tcBorders>
              <w:top w:val="single" w:sz="4" w:space="0" w:color="8ED973"/>
              <w:left w:val="nil"/>
              <w:bottom w:val="single" w:sz="4" w:space="0" w:color="8ED973"/>
              <w:right w:val="single" w:sz="4" w:space="0" w:color="8ED973"/>
            </w:tcBorders>
            <w:shd w:val="clear" w:color="DAF2D0" w:fill="DAF2D0"/>
            <w:noWrap/>
            <w:vAlign w:val="center"/>
            <w:hideMark/>
          </w:tcPr>
          <w:p w14:paraId="757D271A"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Uống vitamin C và nghỉ ngơi</w:t>
            </w:r>
          </w:p>
        </w:tc>
      </w:tr>
      <w:tr w:rsidR="00D50D1F" w:rsidRPr="00BA1F55" w14:paraId="7D1CD527" w14:textId="77777777" w:rsidTr="007D01AC">
        <w:trPr>
          <w:trHeight w:val="276"/>
          <w:jc w:val="center"/>
        </w:trPr>
        <w:tc>
          <w:tcPr>
            <w:tcW w:w="1619" w:type="dxa"/>
            <w:tcBorders>
              <w:top w:val="single" w:sz="4" w:space="0" w:color="8ED973"/>
              <w:left w:val="single" w:sz="4" w:space="0" w:color="8ED973"/>
              <w:bottom w:val="single" w:sz="4" w:space="0" w:color="8ED973"/>
              <w:right w:val="nil"/>
            </w:tcBorders>
            <w:shd w:val="clear" w:color="auto" w:fill="auto"/>
            <w:noWrap/>
            <w:vAlign w:val="center"/>
            <w:hideMark/>
          </w:tcPr>
          <w:p w14:paraId="2DE89DFD"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MR0008</w:t>
            </w:r>
          </w:p>
        </w:tc>
        <w:tc>
          <w:tcPr>
            <w:tcW w:w="1619" w:type="dxa"/>
            <w:tcBorders>
              <w:top w:val="single" w:sz="4" w:space="0" w:color="8ED973"/>
              <w:left w:val="nil"/>
              <w:bottom w:val="single" w:sz="4" w:space="0" w:color="8ED973"/>
              <w:right w:val="nil"/>
            </w:tcBorders>
            <w:shd w:val="clear" w:color="auto" w:fill="auto"/>
            <w:noWrap/>
            <w:vAlign w:val="center"/>
            <w:hideMark/>
          </w:tcPr>
          <w:p w14:paraId="5001B4B2"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PA0008</w:t>
            </w:r>
          </w:p>
        </w:tc>
        <w:tc>
          <w:tcPr>
            <w:tcW w:w="1620" w:type="dxa"/>
            <w:tcBorders>
              <w:top w:val="single" w:sz="4" w:space="0" w:color="8ED973"/>
              <w:left w:val="nil"/>
              <w:bottom w:val="single" w:sz="4" w:space="0" w:color="8ED973"/>
              <w:right w:val="nil"/>
            </w:tcBorders>
            <w:shd w:val="clear" w:color="auto" w:fill="auto"/>
            <w:noWrap/>
            <w:vAlign w:val="center"/>
            <w:hideMark/>
          </w:tcPr>
          <w:p w14:paraId="6C7DFCEF"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ST0005</w:t>
            </w:r>
          </w:p>
        </w:tc>
        <w:tc>
          <w:tcPr>
            <w:tcW w:w="1620" w:type="dxa"/>
            <w:tcBorders>
              <w:top w:val="single" w:sz="4" w:space="0" w:color="8ED973"/>
              <w:left w:val="nil"/>
              <w:bottom w:val="single" w:sz="4" w:space="0" w:color="8ED973"/>
              <w:right w:val="nil"/>
            </w:tcBorders>
            <w:shd w:val="clear" w:color="auto" w:fill="auto"/>
            <w:noWrap/>
            <w:vAlign w:val="center"/>
            <w:hideMark/>
          </w:tcPr>
          <w:p w14:paraId="385D48B9"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12/9/2023</w:t>
            </w:r>
          </w:p>
        </w:tc>
        <w:tc>
          <w:tcPr>
            <w:tcW w:w="1621" w:type="dxa"/>
            <w:tcBorders>
              <w:top w:val="single" w:sz="4" w:space="0" w:color="8ED973"/>
              <w:left w:val="nil"/>
              <w:bottom w:val="single" w:sz="4" w:space="0" w:color="8ED973"/>
              <w:right w:val="nil"/>
            </w:tcBorders>
            <w:shd w:val="clear" w:color="auto" w:fill="auto"/>
            <w:noWrap/>
            <w:vAlign w:val="center"/>
            <w:hideMark/>
          </w:tcPr>
          <w:p w14:paraId="6DBBAA42"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Suy nhược cơ thể</w:t>
            </w:r>
          </w:p>
        </w:tc>
        <w:tc>
          <w:tcPr>
            <w:tcW w:w="1620" w:type="dxa"/>
            <w:tcBorders>
              <w:top w:val="single" w:sz="4" w:space="0" w:color="8ED973"/>
              <w:left w:val="nil"/>
              <w:bottom w:val="single" w:sz="4" w:space="0" w:color="8ED973"/>
              <w:right w:val="nil"/>
            </w:tcBorders>
            <w:shd w:val="clear" w:color="auto" w:fill="auto"/>
            <w:noWrap/>
            <w:vAlign w:val="center"/>
            <w:hideMark/>
          </w:tcPr>
          <w:p w14:paraId="537FAA00"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Chỉ số máu thấp</w:t>
            </w:r>
          </w:p>
        </w:tc>
        <w:tc>
          <w:tcPr>
            <w:tcW w:w="1621" w:type="dxa"/>
            <w:tcBorders>
              <w:top w:val="single" w:sz="4" w:space="0" w:color="8ED973"/>
              <w:left w:val="nil"/>
              <w:bottom w:val="single" w:sz="4" w:space="0" w:color="8ED973"/>
              <w:right w:val="single" w:sz="4" w:space="0" w:color="8ED973"/>
            </w:tcBorders>
            <w:shd w:val="clear" w:color="auto" w:fill="auto"/>
            <w:noWrap/>
            <w:vAlign w:val="center"/>
            <w:hideMark/>
          </w:tcPr>
          <w:p w14:paraId="63A99DEF"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Tăng cường dinh dưỡng, vitamin</w:t>
            </w:r>
          </w:p>
        </w:tc>
      </w:tr>
    </w:tbl>
    <w:p w14:paraId="562A389F" w14:textId="77777777" w:rsidR="00984036" w:rsidRPr="00BA1F55" w:rsidRDefault="00984036" w:rsidP="00984036">
      <w:pPr>
        <w:spacing w:before="149" w:line="360" w:lineRule="auto"/>
        <w:ind w:right="622"/>
        <w:rPr>
          <w:b/>
          <w:bCs/>
          <w:sz w:val="26"/>
          <w:szCs w:val="26"/>
        </w:rPr>
      </w:pPr>
    </w:p>
    <w:p w14:paraId="2CCB048E" w14:textId="77777777" w:rsidR="00A63A17" w:rsidRPr="00BA1F55" w:rsidRDefault="00A63A17" w:rsidP="00984036">
      <w:pPr>
        <w:spacing w:before="149" w:line="360" w:lineRule="auto"/>
        <w:ind w:right="622"/>
        <w:jc w:val="center"/>
        <w:rPr>
          <w:b/>
          <w:bCs/>
          <w:sz w:val="26"/>
          <w:szCs w:val="26"/>
        </w:rPr>
      </w:pPr>
      <w:r w:rsidRPr="00BA1F55">
        <w:rPr>
          <w:b/>
          <w:bCs/>
          <w:sz w:val="26"/>
          <w:szCs w:val="26"/>
        </w:rPr>
        <w:t>Bảng Medication</w:t>
      </w:r>
    </w:p>
    <w:tbl>
      <w:tblPr>
        <w:tblW w:w="11340" w:type="dxa"/>
        <w:jc w:val="center"/>
        <w:tblLayout w:type="fixed"/>
        <w:tblLook w:val="04A0" w:firstRow="1" w:lastRow="0" w:firstColumn="1" w:lastColumn="0" w:noHBand="0" w:noVBand="1"/>
      </w:tblPr>
      <w:tblGrid>
        <w:gridCol w:w="1134"/>
        <w:gridCol w:w="1134"/>
        <w:gridCol w:w="1134"/>
        <w:gridCol w:w="1134"/>
        <w:gridCol w:w="1134"/>
        <w:gridCol w:w="1134"/>
        <w:gridCol w:w="1134"/>
        <w:gridCol w:w="1134"/>
        <w:gridCol w:w="1134"/>
        <w:gridCol w:w="1134"/>
      </w:tblGrid>
      <w:tr w:rsidR="009637BA" w:rsidRPr="00BA1F55" w14:paraId="389AEB1E" w14:textId="77777777" w:rsidTr="00C959CD">
        <w:trPr>
          <w:trHeight w:val="552"/>
          <w:tblHeader/>
          <w:jc w:val="center"/>
        </w:trPr>
        <w:tc>
          <w:tcPr>
            <w:tcW w:w="1134" w:type="dxa"/>
            <w:tcBorders>
              <w:top w:val="single" w:sz="4" w:space="0" w:color="8ED973"/>
              <w:left w:val="single" w:sz="4" w:space="0" w:color="8ED973"/>
              <w:bottom w:val="single" w:sz="4" w:space="0" w:color="8ED973"/>
              <w:right w:val="nil"/>
            </w:tcBorders>
            <w:shd w:val="clear" w:color="4EA72E" w:fill="4EA72E"/>
            <w:noWrap/>
            <w:vAlign w:val="center"/>
            <w:hideMark/>
          </w:tcPr>
          <w:p w14:paraId="037A786F" w14:textId="77777777" w:rsidR="00213333" w:rsidRPr="00BA1F55" w:rsidRDefault="00213333" w:rsidP="009C16B3">
            <w:pPr>
              <w:jc w:val="center"/>
              <w:rPr>
                <w:b/>
                <w:color w:val="FFFFFF"/>
                <w:sz w:val="24"/>
                <w:szCs w:val="24"/>
                <w:lang w:eastAsia="vi-VN"/>
              </w:rPr>
            </w:pPr>
            <w:r w:rsidRPr="00BA1F55">
              <w:rPr>
                <w:b/>
                <w:color w:val="FFFFFF"/>
                <w:sz w:val="24"/>
                <w:szCs w:val="24"/>
                <w:lang w:eastAsia="vi-VN"/>
              </w:rPr>
              <w:lastRenderedPageBreak/>
              <w:t>MedicationID</w:t>
            </w:r>
          </w:p>
        </w:tc>
        <w:tc>
          <w:tcPr>
            <w:tcW w:w="1134" w:type="dxa"/>
            <w:tcBorders>
              <w:top w:val="single" w:sz="4" w:space="0" w:color="8ED973"/>
              <w:left w:val="nil"/>
              <w:bottom w:val="single" w:sz="4" w:space="0" w:color="8ED973"/>
              <w:right w:val="nil"/>
            </w:tcBorders>
            <w:shd w:val="clear" w:color="4EA72E" w:fill="4EA72E"/>
            <w:noWrap/>
            <w:vAlign w:val="center"/>
            <w:hideMark/>
          </w:tcPr>
          <w:p w14:paraId="0C6ADA52" w14:textId="77777777" w:rsidR="00213333" w:rsidRPr="00BA1F55" w:rsidRDefault="00213333" w:rsidP="009C16B3">
            <w:pPr>
              <w:jc w:val="center"/>
              <w:rPr>
                <w:b/>
                <w:color w:val="FFFFFF"/>
                <w:sz w:val="24"/>
                <w:szCs w:val="24"/>
                <w:lang w:eastAsia="vi-VN"/>
              </w:rPr>
            </w:pPr>
            <w:r w:rsidRPr="00BA1F55">
              <w:rPr>
                <w:b/>
                <w:color w:val="FFFFFF"/>
                <w:sz w:val="24"/>
                <w:szCs w:val="24"/>
                <w:lang w:eastAsia="vi-VN"/>
              </w:rPr>
              <w:t>MedicationName</w:t>
            </w:r>
          </w:p>
        </w:tc>
        <w:tc>
          <w:tcPr>
            <w:tcW w:w="1134" w:type="dxa"/>
            <w:tcBorders>
              <w:top w:val="single" w:sz="4" w:space="0" w:color="8ED973"/>
              <w:left w:val="nil"/>
              <w:bottom w:val="single" w:sz="4" w:space="0" w:color="8ED973"/>
              <w:right w:val="nil"/>
            </w:tcBorders>
            <w:shd w:val="clear" w:color="4EA72E" w:fill="4EA72E"/>
            <w:noWrap/>
            <w:vAlign w:val="center"/>
            <w:hideMark/>
          </w:tcPr>
          <w:p w14:paraId="7A4644C4" w14:textId="77777777" w:rsidR="00213333" w:rsidRPr="00BA1F55" w:rsidRDefault="00213333" w:rsidP="009C16B3">
            <w:pPr>
              <w:jc w:val="center"/>
              <w:rPr>
                <w:b/>
                <w:color w:val="FFFFFF"/>
                <w:sz w:val="24"/>
                <w:szCs w:val="24"/>
                <w:lang w:eastAsia="vi-VN"/>
              </w:rPr>
            </w:pPr>
            <w:r w:rsidRPr="00BA1F55">
              <w:rPr>
                <w:b/>
                <w:color w:val="FFFFFF"/>
                <w:sz w:val="24"/>
                <w:szCs w:val="24"/>
                <w:lang w:eastAsia="vi-VN"/>
              </w:rPr>
              <w:t>Dosage</w:t>
            </w:r>
          </w:p>
        </w:tc>
        <w:tc>
          <w:tcPr>
            <w:tcW w:w="1134" w:type="dxa"/>
            <w:tcBorders>
              <w:top w:val="single" w:sz="4" w:space="0" w:color="8ED973"/>
              <w:left w:val="nil"/>
              <w:bottom w:val="single" w:sz="4" w:space="0" w:color="8ED973"/>
              <w:right w:val="nil"/>
            </w:tcBorders>
            <w:shd w:val="clear" w:color="4EA72E" w:fill="4EA72E"/>
            <w:noWrap/>
            <w:vAlign w:val="center"/>
            <w:hideMark/>
          </w:tcPr>
          <w:p w14:paraId="74C91041" w14:textId="77777777" w:rsidR="00213333" w:rsidRPr="00BA1F55" w:rsidRDefault="00213333" w:rsidP="009C16B3">
            <w:pPr>
              <w:jc w:val="center"/>
              <w:rPr>
                <w:b/>
                <w:color w:val="FFFFFF"/>
                <w:sz w:val="24"/>
                <w:szCs w:val="24"/>
                <w:lang w:eastAsia="vi-VN"/>
              </w:rPr>
            </w:pPr>
            <w:r w:rsidRPr="00BA1F55">
              <w:rPr>
                <w:b/>
                <w:color w:val="FFFFFF"/>
                <w:sz w:val="24"/>
                <w:szCs w:val="24"/>
                <w:lang w:eastAsia="vi-VN"/>
              </w:rPr>
              <w:t>DosageUnit</w:t>
            </w:r>
          </w:p>
        </w:tc>
        <w:tc>
          <w:tcPr>
            <w:tcW w:w="1134" w:type="dxa"/>
            <w:tcBorders>
              <w:top w:val="single" w:sz="4" w:space="0" w:color="8ED973"/>
              <w:left w:val="nil"/>
              <w:bottom w:val="single" w:sz="4" w:space="0" w:color="8ED973"/>
              <w:right w:val="nil"/>
            </w:tcBorders>
            <w:shd w:val="clear" w:color="4EA72E" w:fill="4EA72E"/>
            <w:noWrap/>
            <w:vAlign w:val="center"/>
            <w:hideMark/>
          </w:tcPr>
          <w:p w14:paraId="608193F5" w14:textId="77777777" w:rsidR="00213333" w:rsidRPr="00BA1F55" w:rsidRDefault="00213333" w:rsidP="009C16B3">
            <w:pPr>
              <w:jc w:val="center"/>
              <w:rPr>
                <w:b/>
                <w:color w:val="FFFFFF"/>
                <w:sz w:val="24"/>
                <w:szCs w:val="24"/>
                <w:lang w:eastAsia="vi-VN"/>
              </w:rPr>
            </w:pPr>
            <w:r w:rsidRPr="00BA1F55">
              <w:rPr>
                <w:b/>
                <w:color w:val="FFFFFF"/>
                <w:sz w:val="24"/>
                <w:szCs w:val="24"/>
                <w:lang w:eastAsia="vi-VN"/>
              </w:rPr>
              <w:t>Category</w:t>
            </w:r>
          </w:p>
        </w:tc>
        <w:tc>
          <w:tcPr>
            <w:tcW w:w="1134" w:type="dxa"/>
            <w:tcBorders>
              <w:top w:val="single" w:sz="4" w:space="0" w:color="8ED973"/>
              <w:left w:val="nil"/>
              <w:bottom w:val="single" w:sz="4" w:space="0" w:color="8ED973"/>
              <w:right w:val="nil"/>
            </w:tcBorders>
            <w:shd w:val="clear" w:color="4EA72E" w:fill="4EA72E"/>
            <w:noWrap/>
            <w:vAlign w:val="center"/>
            <w:hideMark/>
          </w:tcPr>
          <w:p w14:paraId="66161211" w14:textId="77777777" w:rsidR="00213333" w:rsidRPr="00BA1F55" w:rsidRDefault="00213333" w:rsidP="009C16B3">
            <w:pPr>
              <w:jc w:val="center"/>
              <w:rPr>
                <w:b/>
                <w:color w:val="FFFFFF"/>
                <w:sz w:val="24"/>
                <w:szCs w:val="24"/>
                <w:lang w:eastAsia="vi-VN"/>
              </w:rPr>
            </w:pPr>
            <w:r w:rsidRPr="00BA1F55">
              <w:rPr>
                <w:b/>
                <w:color w:val="FFFFFF"/>
                <w:sz w:val="24"/>
                <w:szCs w:val="24"/>
                <w:lang w:eastAsia="vi-VN"/>
              </w:rPr>
              <w:t>QuantityInStock</w:t>
            </w:r>
          </w:p>
        </w:tc>
        <w:tc>
          <w:tcPr>
            <w:tcW w:w="1134" w:type="dxa"/>
            <w:tcBorders>
              <w:top w:val="single" w:sz="4" w:space="0" w:color="8ED973"/>
              <w:left w:val="nil"/>
              <w:bottom w:val="single" w:sz="4" w:space="0" w:color="8ED973"/>
              <w:right w:val="nil"/>
            </w:tcBorders>
            <w:shd w:val="clear" w:color="4EA72E" w:fill="4EA72E"/>
            <w:noWrap/>
            <w:vAlign w:val="center"/>
            <w:hideMark/>
          </w:tcPr>
          <w:p w14:paraId="77BFFDE0" w14:textId="77777777" w:rsidR="00213333" w:rsidRPr="00BA1F55" w:rsidRDefault="00213333" w:rsidP="009C16B3">
            <w:pPr>
              <w:jc w:val="center"/>
              <w:rPr>
                <w:b/>
                <w:color w:val="FFFFFF"/>
                <w:sz w:val="24"/>
                <w:szCs w:val="24"/>
                <w:lang w:eastAsia="vi-VN"/>
              </w:rPr>
            </w:pPr>
            <w:r w:rsidRPr="00BA1F55">
              <w:rPr>
                <w:b/>
                <w:color w:val="FFFFFF"/>
                <w:sz w:val="24"/>
                <w:szCs w:val="24"/>
                <w:lang w:eastAsia="vi-VN"/>
              </w:rPr>
              <w:t>Price</w:t>
            </w:r>
          </w:p>
        </w:tc>
        <w:tc>
          <w:tcPr>
            <w:tcW w:w="1134" w:type="dxa"/>
            <w:tcBorders>
              <w:top w:val="single" w:sz="4" w:space="0" w:color="8ED973"/>
              <w:left w:val="nil"/>
              <w:bottom w:val="single" w:sz="4" w:space="0" w:color="8ED973"/>
              <w:right w:val="nil"/>
            </w:tcBorders>
            <w:shd w:val="clear" w:color="4EA72E" w:fill="4EA72E"/>
            <w:noWrap/>
            <w:vAlign w:val="center"/>
            <w:hideMark/>
          </w:tcPr>
          <w:p w14:paraId="1B7B6334" w14:textId="77777777" w:rsidR="00213333" w:rsidRPr="00BA1F55" w:rsidRDefault="00213333" w:rsidP="009C16B3">
            <w:pPr>
              <w:jc w:val="center"/>
              <w:rPr>
                <w:b/>
                <w:color w:val="FFFFFF"/>
                <w:sz w:val="24"/>
                <w:szCs w:val="24"/>
                <w:lang w:eastAsia="vi-VN"/>
              </w:rPr>
            </w:pPr>
            <w:r w:rsidRPr="00BA1F55">
              <w:rPr>
                <w:b/>
                <w:color w:val="FFFFFF"/>
                <w:sz w:val="24"/>
                <w:szCs w:val="24"/>
                <w:lang w:eastAsia="vi-VN"/>
              </w:rPr>
              <w:t>ExpiryDate</w:t>
            </w:r>
          </w:p>
        </w:tc>
        <w:tc>
          <w:tcPr>
            <w:tcW w:w="1134" w:type="dxa"/>
            <w:tcBorders>
              <w:top w:val="single" w:sz="4" w:space="0" w:color="8ED973"/>
              <w:left w:val="nil"/>
              <w:bottom w:val="single" w:sz="4" w:space="0" w:color="8ED973"/>
              <w:right w:val="nil"/>
            </w:tcBorders>
            <w:shd w:val="clear" w:color="4EA72E" w:fill="4EA72E"/>
            <w:noWrap/>
            <w:vAlign w:val="center"/>
            <w:hideMark/>
          </w:tcPr>
          <w:p w14:paraId="679979DC" w14:textId="77777777" w:rsidR="00213333" w:rsidRPr="00BA1F55" w:rsidRDefault="00213333" w:rsidP="009C16B3">
            <w:pPr>
              <w:jc w:val="center"/>
              <w:rPr>
                <w:b/>
                <w:color w:val="FFFFFF"/>
                <w:sz w:val="24"/>
                <w:szCs w:val="24"/>
                <w:lang w:eastAsia="vi-VN"/>
              </w:rPr>
            </w:pPr>
            <w:r w:rsidRPr="00BA1F55">
              <w:rPr>
                <w:b/>
                <w:color w:val="FFFFFF"/>
                <w:sz w:val="24"/>
                <w:szCs w:val="24"/>
                <w:lang w:eastAsia="vi-VN"/>
              </w:rPr>
              <w:t>ManufacturingDate</w:t>
            </w:r>
          </w:p>
        </w:tc>
        <w:tc>
          <w:tcPr>
            <w:tcW w:w="1134" w:type="dxa"/>
            <w:tcBorders>
              <w:top w:val="single" w:sz="4" w:space="0" w:color="8ED973"/>
              <w:left w:val="nil"/>
              <w:bottom w:val="single" w:sz="4" w:space="0" w:color="8ED973"/>
              <w:right w:val="single" w:sz="4" w:space="0" w:color="8ED973"/>
            </w:tcBorders>
            <w:shd w:val="clear" w:color="4EA72E" w:fill="4EA72E"/>
            <w:noWrap/>
            <w:vAlign w:val="center"/>
            <w:hideMark/>
          </w:tcPr>
          <w:p w14:paraId="05E4E111" w14:textId="77777777" w:rsidR="00213333" w:rsidRPr="00BA1F55" w:rsidRDefault="00213333" w:rsidP="009C16B3">
            <w:pPr>
              <w:jc w:val="center"/>
              <w:rPr>
                <w:b/>
                <w:color w:val="FFFFFF"/>
                <w:sz w:val="24"/>
                <w:szCs w:val="24"/>
                <w:lang w:eastAsia="vi-VN"/>
              </w:rPr>
            </w:pPr>
            <w:r w:rsidRPr="00BA1F55">
              <w:rPr>
                <w:b/>
                <w:color w:val="FFFFFF"/>
                <w:sz w:val="24"/>
                <w:szCs w:val="24"/>
                <w:lang w:eastAsia="vi-VN"/>
              </w:rPr>
              <w:t>Manufacturer</w:t>
            </w:r>
          </w:p>
        </w:tc>
      </w:tr>
      <w:tr w:rsidR="00EF401E" w:rsidRPr="00BA1F55" w14:paraId="590718A7" w14:textId="77777777" w:rsidTr="00C959CD">
        <w:trPr>
          <w:trHeight w:val="552"/>
          <w:jc w:val="center"/>
        </w:trPr>
        <w:tc>
          <w:tcPr>
            <w:tcW w:w="1134" w:type="dxa"/>
            <w:tcBorders>
              <w:top w:val="single" w:sz="4" w:space="0" w:color="8ED973"/>
              <w:left w:val="single" w:sz="4" w:space="0" w:color="8ED973"/>
              <w:bottom w:val="single" w:sz="4" w:space="0" w:color="8ED973"/>
              <w:right w:val="nil"/>
            </w:tcBorders>
            <w:shd w:val="clear" w:color="DAF2D0" w:fill="DAF2D0"/>
            <w:noWrap/>
            <w:vAlign w:val="center"/>
            <w:hideMark/>
          </w:tcPr>
          <w:p w14:paraId="2A3AC29B"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ME0001</w:t>
            </w:r>
          </w:p>
        </w:tc>
        <w:tc>
          <w:tcPr>
            <w:tcW w:w="1134" w:type="dxa"/>
            <w:tcBorders>
              <w:top w:val="single" w:sz="4" w:space="0" w:color="8ED973"/>
              <w:left w:val="nil"/>
              <w:bottom w:val="single" w:sz="4" w:space="0" w:color="8ED973"/>
              <w:right w:val="nil"/>
            </w:tcBorders>
            <w:shd w:val="clear" w:color="DAF2D0" w:fill="DAF2D0"/>
            <w:noWrap/>
            <w:vAlign w:val="center"/>
            <w:hideMark/>
          </w:tcPr>
          <w:p w14:paraId="2B486C95" w14:textId="77777777" w:rsidR="00213333" w:rsidRPr="00BA1F55" w:rsidRDefault="00213333" w:rsidP="009C16B3">
            <w:pPr>
              <w:jc w:val="center"/>
              <w:rPr>
                <w:color w:val="000000"/>
                <w:sz w:val="24"/>
                <w:szCs w:val="24"/>
                <w:lang w:eastAsia="vi-VN"/>
              </w:rPr>
            </w:pPr>
            <w:r w:rsidRPr="00BA1F55">
              <w:rPr>
                <w:color w:val="000000"/>
                <w:sz w:val="24"/>
                <w:szCs w:val="24"/>
                <w:lang w:eastAsia="vi-VN"/>
              </w:rPr>
              <w:t>Paracetamol</w:t>
            </w:r>
          </w:p>
        </w:tc>
        <w:tc>
          <w:tcPr>
            <w:tcW w:w="1134" w:type="dxa"/>
            <w:tcBorders>
              <w:top w:val="single" w:sz="4" w:space="0" w:color="8ED973"/>
              <w:left w:val="nil"/>
              <w:bottom w:val="single" w:sz="4" w:space="0" w:color="8ED973"/>
              <w:right w:val="nil"/>
            </w:tcBorders>
            <w:shd w:val="clear" w:color="DAF2D0" w:fill="DAF2D0"/>
            <w:noWrap/>
            <w:vAlign w:val="center"/>
            <w:hideMark/>
          </w:tcPr>
          <w:p w14:paraId="147A536B" w14:textId="77777777" w:rsidR="00213333" w:rsidRPr="00BA1F55" w:rsidRDefault="00213333" w:rsidP="009C16B3">
            <w:pPr>
              <w:jc w:val="center"/>
              <w:rPr>
                <w:color w:val="000000"/>
                <w:sz w:val="24"/>
                <w:szCs w:val="24"/>
                <w:lang w:eastAsia="vi-VN"/>
              </w:rPr>
            </w:pPr>
            <w:r w:rsidRPr="00BA1F55">
              <w:rPr>
                <w:color w:val="000000"/>
                <w:sz w:val="24"/>
                <w:szCs w:val="24"/>
                <w:lang w:eastAsia="vi-VN"/>
              </w:rPr>
              <w:t>500mg</w:t>
            </w:r>
          </w:p>
        </w:tc>
        <w:tc>
          <w:tcPr>
            <w:tcW w:w="1134" w:type="dxa"/>
            <w:tcBorders>
              <w:top w:val="single" w:sz="4" w:space="0" w:color="8ED973"/>
              <w:left w:val="nil"/>
              <w:bottom w:val="single" w:sz="4" w:space="0" w:color="8ED973"/>
              <w:right w:val="nil"/>
            </w:tcBorders>
            <w:shd w:val="clear" w:color="DAF2D0" w:fill="DAF2D0"/>
            <w:noWrap/>
            <w:vAlign w:val="center"/>
            <w:hideMark/>
          </w:tcPr>
          <w:p w14:paraId="33DEE7B2"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viên</w:t>
            </w:r>
          </w:p>
        </w:tc>
        <w:tc>
          <w:tcPr>
            <w:tcW w:w="1134" w:type="dxa"/>
            <w:tcBorders>
              <w:top w:val="single" w:sz="4" w:space="0" w:color="8ED973"/>
              <w:left w:val="nil"/>
              <w:bottom w:val="single" w:sz="4" w:space="0" w:color="8ED973"/>
              <w:right w:val="nil"/>
            </w:tcBorders>
            <w:shd w:val="clear" w:color="DAF2D0" w:fill="DAF2D0"/>
            <w:noWrap/>
            <w:vAlign w:val="center"/>
            <w:hideMark/>
          </w:tcPr>
          <w:p w14:paraId="096B5782" w14:textId="77777777" w:rsidR="00213333" w:rsidRPr="00BA1F55" w:rsidRDefault="00213333" w:rsidP="009C16B3">
            <w:pPr>
              <w:jc w:val="center"/>
              <w:rPr>
                <w:color w:val="000000"/>
                <w:sz w:val="24"/>
                <w:szCs w:val="24"/>
                <w:lang w:eastAsia="vi-VN"/>
              </w:rPr>
            </w:pPr>
            <w:r w:rsidRPr="00BA1F55">
              <w:rPr>
                <w:color w:val="000000"/>
                <w:sz w:val="24"/>
                <w:szCs w:val="24"/>
                <w:lang w:eastAsia="vi-VN"/>
              </w:rPr>
              <w:t>Giảm đau</w:t>
            </w:r>
          </w:p>
        </w:tc>
        <w:tc>
          <w:tcPr>
            <w:tcW w:w="1134" w:type="dxa"/>
            <w:tcBorders>
              <w:top w:val="single" w:sz="4" w:space="0" w:color="8ED973"/>
              <w:left w:val="nil"/>
              <w:bottom w:val="single" w:sz="4" w:space="0" w:color="8ED973"/>
              <w:right w:val="nil"/>
            </w:tcBorders>
            <w:shd w:val="clear" w:color="DAF2D0" w:fill="DAF2D0"/>
            <w:noWrap/>
            <w:vAlign w:val="center"/>
            <w:hideMark/>
          </w:tcPr>
          <w:p w14:paraId="7608C069"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100</w:t>
            </w:r>
          </w:p>
        </w:tc>
        <w:tc>
          <w:tcPr>
            <w:tcW w:w="1134" w:type="dxa"/>
            <w:tcBorders>
              <w:top w:val="single" w:sz="4" w:space="0" w:color="8ED973"/>
              <w:left w:val="nil"/>
              <w:bottom w:val="single" w:sz="4" w:space="0" w:color="8ED973"/>
              <w:right w:val="nil"/>
            </w:tcBorders>
            <w:shd w:val="clear" w:color="DAF2D0" w:fill="DAF2D0"/>
            <w:noWrap/>
            <w:vAlign w:val="center"/>
            <w:hideMark/>
          </w:tcPr>
          <w:p w14:paraId="48CA6019" w14:textId="77777777" w:rsidR="00213333" w:rsidRPr="00BA1F55" w:rsidRDefault="00213333" w:rsidP="009C16B3">
            <w:pPr>
              <w:jc w:val="center"/>
              <w:rPr>
                <w:color w:val="000000"/>
                <w:sz w:val="24"/>
                <w:szCs w:val="24"/>
                <w:lang w:eastAsia="vi-VN"/>
              </w:rPr>
            </w:pPr>
            <w:r w:rsidRPr="00BA1F55">
              <w:rPr>
                <w:color w:val="000000"/>
                <w:sz w:val="24"/>
                <w:szCs w:val="24"/>
                <w:lang w:eastAsia="vi-VN"/>
              </w:rPr>
              <w:t>50000</w:t>
            </w:r>
          </w:p>
        </w:tc>
        <w:tc>
          <w:tcPr>
            <w:tcW w:w="1134" w:type="dxa"/>
            <w:tcBorders>
              <w:top w:val="single" w:sz="4" w:space="0" w:color="8ED973"/>
              <w:left w:val="nil"/>
              <w:bottom w:val="single" w:sz="4" w:space="0" w:color="8ED973"/>
              <w:right w:val="nil"/>
            </w:tcBorders>
            <w:shd w:val="clear" w:color="DAF2D0" w:fill="DAF2D0"/>
            <w:noWrap/>
            <w:vAlign w:val="center"/>
            <w:hideMark/>
          </w:tcPr>
          <w:p w14:paraId="16D584EA"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12/1/2025</w:t>
            </w:r>
          </w:p>
        </w:tc>
        <w:tc>
          <w:tcPr>
            <w:tcW w:w="1134" w:type="dxa"/>
            <w:tcBorders>
              <w:top w:val="single" w:sz="4" w:space="0" w:color="8ED973"/>
              <w:left w:val="nil"/>
              <w:bottom w:val="single" w:sz="4" w:space="0" w:color="8ED973"/>
              <w:right w:val="nil"/>
            </w:tcBorders>
            <w:shd w:val="clear" w:color="DAF2D0" w:fill="DAF2D0"/>
            <w:noWrap/>
            <w:vAlign w:val="center"/>
            <w:hideMark/>
          </w:tcPr>
          <w:p w14:paraId="1858B2B8"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1/1/2024</w:t>
            </w:r>
          </w:p>
        </w:tc>
        <w:tc>
          <w:tcPr>
            <w:tcW w:w="1134" w:type="dxa"/>
            <w:tcBorders>
              <w:top w:val="single" w:sz="4" w:space="0" w:color="8ED973"/>
              <w:left w:val="nil"/>
              <w:bottom w:val="single" w:sz="4" w:space="0" w:color="8ED973"/>
              <w:right w:val="single" w:sz="4" w:space="0" w:color="8ED973"/>
            </w:tcBorders>
            <w:shd w:val="clear" w:color="DAF2D0" w:fill="DAF2D0"/>
            <w:noWrap/>
            <w:vAlign w:val="center"/>
            <w:hideMark/>
          </w:tcPr>
          <w:p w14:paraId="1DCCE8AE"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Việt Nam</w:t>
            </w:r>
          </w:p>
        </w:tc>
      </w:tr>
      <w:tr w:rsidR="00A008BD" w:rsidRPr="00BA1F55" w14:paraId="53ED1317" w14:textId="77777777" w:rsidTr="00C959CD">
        <w:trPr>
          <w:trHeight w:val="552"/>
          <w:jc w:val="center"/>
        </w:trPr>
        <w:tc>
          <w:tcPr>
            <w:tcW w:w="1134" w:type="dxa"/>
            <w:tcBorders>
              <w:top w:val="single" w:sz="4" w:space="0" w:color="8ED973"/>
              <w:left w:val="single" w:sz="4" w:space="0" w:color="8ED973"/>
              <w:bottom w:val="single" w:sz="4" w:space="0" w:color="8ED973"/>
              <w:right w:val="nil"/>
            </w:tcBorders>
            <w:shd w:val="clear" w:color="auto" w:fill="auto"/>
            <w:noWrap/>
            <w:vAlign w:val="center"/>
            <w:hideMark/>
          </w:tcPr>
          <w:p w14:paraId="0049966A"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ME0002</w:t>
            </w:r>
          </w:p>
        </w:tc>
        <w:tc>
          <w:tcPr>
            <w:tcW w:w="1134" w:type="dxa"/>
            <w:tcBorders>
              <w:top w:val="single" w:sz="4" w:space="0" w:color="8ED973"/>
              <w:left w:val="nil"/>
              <w:bottom w:val="single" w:sz="4" w:space="0" w:color="8ED973"/>
              <w:right w:val="nil"/>
            </w:tcBorders>
            <w:shd w:val="clear" w:color="auto" w:fill="auto"/>
            <w:noWrap/>
            <w:vAlign w:val="center"/>
            <w:hideMark/>
          </w:tcPr>
          <w:p w14:paraId="221C0886" w14:textId="77777777" w:rsidR="00213333" w:rsidRPr="00BA1F55" w:rsidRDefault="00213333" w:rsidP="009C16B3">
            <w:pPr>
              <w:jc w:val="center"/>
              <w:rPr>
                <w:color w:val="000000"/>
                <w:sz w:val="24"/>
                <w:szCs w:val="24"/>
                <w:lang w:eastAsia="vi-VN"/>
              </w:rPr>
            </w:pPr>
            <w:r w:rsidRPr="00BA1F55">
              <w:rPr>
                <w:color w:val="000000"/>
                <w:sz w:val="24"/>
                <w:szCs w:val="24"/>
                <w:lang w:eastAsia="vi-VN"/>
              </w:rPr>
              <w:t>Amoxicillin</w:t>
            </w:r>
          </w:p>
        </w:tc>
        <w:tc>
          <w:tcPr>
            <w:tcW w:w="1134" w:type="dxa"/>
            <w:tcBorders>
              <w:top w:val="single" w:sz="4" w:space="0" w:color="8ED973"/>
              <w:left w:val="nil"/>
              <w:bottom w:val="single" w:sz="4" w:space="0" w:color="8ED973"/>
              <w:right w:val="nil"/>
            </w:tcBorders>
            <w:shd w:val="clear" w:color="auto" w:fill="auto"/>
            <w:noWrap/>
            <w:vAlign w:val="center"/>
            <w:hideMark/>
          </w:tcPr>
          <w:p w14:paraId="287FB002" w14:textId="77777777" w:rsidR="00213333" w:rsidRPr="00BA1F55" w:rsidRDefault="00213333" w:rsidP="009C16B3">
            <w:pPr>
              <w:jc w:val="center"/>
              <w:rPr>
                <w:color w:val="000000"/>
                <w:sz w:val="24"/>
                <w:szCs w:val="24"/>
                <w:lang w:eastAsia="vi-VN"/>
              </w:rPr>
            </w:pPr>
            <w:r w:rsidRPr="00BA1F55">
              <w:rPr>
                <w:color w:val="000000"/>
                <w:sz w:val="24"/>
                <w:szCs w:val="24"/>
                <w:lang w:eastAsia="vi-VN"/>
              </w:rPr>
              <w:t>250mg</w:t>
            </w:r>
          </w:p>
        </w:tc>
        <w:tc>
          <w:tcPr>
            <w:tcW w:w="1134" w:type="dxa"/>
            <w:tcBorders>
              <w:top w:val="single" w:sz="4" w:space="0" w:color="8ED973"/>
              <w:left w:val="nil"/>
              <w:bottom w:val="single" w:sz="4" w:space="0" w:color="8ED973"/>
              <w:right w:val="nil"/>
            </w:tcBorders>
            <w:shd w:val="clear" w:color="auto" w:fill="auto"/>
            <w:noWrap/>
            <w:vAlign w:val="center"/>
            <w:hideMark/>
          </w:tcPr>
          <w:p w14:paraId="45900ED9"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viên</w:t>
            </w:r>
          </w:p>
        </w:tc>
        <w:tc>
          <w:tcPr>
            <w:tcW w:w="1134" w:type="dxa"/>
            <w:tcBorders>
              <w:top w:val="single" w:sz="4" w:space="0" w:color="8ED973"/>
              <w:left w:val="nil"/>
              <w:bottom w:val="single" w:sz="4" w:space="0" w:color="8ED973"/>
              <w:right w:val="nil"/>
            </w:tcBorders>
            <w:shd w:val="clear" w:color="auto" w:fill="auto"/>
            <w:noWrap/>
            <w:vAlign w:val="center"/>
            <w:hideMark/>
          </w:tcPr>
          <w:p w14:paraId="429677AB" w14:textId="77777777" w:rsidR="00213333" w:rsidRPr="00BA1F55" w:rsidRDefault="00213333" w:rsidP="009C16B3">
            <w:pPr>
              <w:jc w:val="center"/>
              <w:rPr>
                <w:color w:val="000000"/>
                <w:sz w:val="24"/>
                <w:szCs w:val="24"/>
                <w:lang w:eastAsia="vi-VN"/>
              </w:rPr>
            </w:pPr>
            <w:r w:rsidRPr="00BA1F55">
              <w:rPr>
                <w:color w:val="000000"/>
                <w:sz w:val="24"/>
                <w:szCs w:val="24"/>
                <w:lang w:eastAsia="vi-VN"/>
              </w:rPr>
              <w:t>Kháng sinh</w:t>
            </w:r>
          </w:p>
        </w:tc>
        <w:tc>
          <w:tcPr>
            <w:tcW w:w="1134" w:type="dxa"/>
            <w:tcBorders>
              <w:top w:val="single" w:sz="4" w:space="0" w:color="8ED973"/>
              <w:left w:val="nil"/>
              <w:bottom w:val="single" w:sz="4" w:space="0" w:color="8ED973"/>
              <w:right w:val="nil"/>
            </w:tcBorders>
            <w:shd w:val="clear" w:color="auto" w:fill="auto"/>
            <w:noWrap/>
            <w:vAlign w:val="center"/>
            <w:hideMark/>
          </w:tcPr>
          <w:p w14:paraId="2179B6FC" w14:textId="77777777" w:rsidR="00213333" w:rsidRPr="00BA1F55" w:rsidRDefault="00213333" w:rsidP="009C16B3">
            <w:pPr>
              <w:jc w:val="center"/>
              <w:rPr>
                <w:color w:val="000000"/>
                <w:sz w:val="24"/>
                <w:szCs w:val="24"/>
                <w:lang w:eastAsia="vi-VN"/>
              </w:rPr>
            </w:pPr>
            <w:r w:rsidRPr="00BA1F55">
              <w:rPr>
                <w:color w:val="000000"/>
                <w:sz w:val="24"/>
                <w:szCs w:val="24"/>
                <w:lang w:eastAsia="vi-VN"/>
              </w:rPr>
              <w:t>50</w:t>
            </w:r>
          </w:p>
        </w:tc>
        <w:tc>
          <w:tcPr>
            <w:tcW w:w="1134" w:type="dxa"/>
            <w:tcBorders>
              <w:top w:val="single" w:sz="4" w:space="0" w:color="8ED973"/>
              <w:left w:val="nil"/>
              <w:bottom w:val="single" w:sz="4" w:space="0" w:color="8ED973"/>
              <w:right w:val="nil"/>
            </w:tcBorders>
            <w:shd w:val="clear" w:color="auto" w:fill="auto"/>
            <w:noWrap/>
            <w:vAlign w:val="center"/>
            <w:hideMark/>
          </w:tcPr>
          <w:p w14:paraId="556DAF8C" w14:textId="77777777" w:rsidR="00213333" w:rsidRPr="00BA1F55" w:rsidRDefault="00213333" w:rsidP="009C16B3">
            <w:pPr>
              <w:jc w:val="center"/>
              <w:rPr>
                <w:color w:val="000000"/>
                <w:sz w:val="24"/>
                <w:szCs w:val="24"/>
                <w:lang w:eastAsia="vi-VN"/>
              </w:rPr>
            </w:pPr>
            <w:r w:rsidRPr="00BA1F55">
              <w:rPr>
                <w:color w:val="000000"/>
                <w:sz w:val="24"/>
                <w:szCs w:val="24"/>
                <w:lang w:eastAsia="vi-VN"/>
              </w:rPr>
              <w:t>80000</w:t>
            </w:r>
          </w:p>
        </w:tc>
        <w:tc>
          <w:tcPr>
            <w:tcW w:w="1134" w:type="dxa"/>
            <w:tcBorders>
              <w:top w:val="single" w:sz="4" w:space="0" w:color="8ED973"/>
              <w:left w:val="nil"/>
              <w:bottom w:val="single" w:sz="4" w:space="0" w:color="8ED973"/>
              <w:right w:val="nil"/>
            </w:tcBorders>
            <w:shd w:val="clear" w:color="auto" w:fill="auto"/>
            <w:noWrap/>
            <w:vAlign w:val="center"/>
            <w:hideMark/>
          </w:tcPr>
          <w:p w14:paraId="6BF46B11" w14:textId="77777777" w:rsidR="00213333" w:rsidRPr="00BA1F55" w:rsidRDefault="00213333" w:rsidP="009C16B3">
            <w:pPr>
              <w:jc w:val="center"/>
              <w:rPr>
                <w:color w:val="000000"/>
                <w:sz w:val="24"/>
                <w:szCs w:val="24"/>
                <w:lang w:eastAsia="vi-VN"/>
              </w:rPr>
            </w:pPr>
            <w:r w:rsidRPr="00BA1F55">
              <w:rPr>
                <w:color w:val="000000"/>
                <w:sz w:val="24"/>
                <w:szCs w:val="24"/>
                <w:lang w:eastAsia="vi-VN"/>
              </w:rPr>
              <w:t>6/1/2025</w:t>
            </w:r>
          </w:p>
        </w:tc>
        <w:tc>
          <w:tcPr>
            <w:tcW w:w="1134" w:type="dxa"/>
            <w:tcBorders>
              <w:top w:val="single" w:sz="4" w:space="0" w:color="8ED973"/>
              <w:left w:val="nil"/>
              <w:bottom w:val="single" w:sz="4" w:space="0" w:color="8ED973"/>
              <w:right w:val="nil"/>
            </w:tcBorders>
            <w:shd w:val="clear" w:color="auto" w:fill="auto"/>
            <w:noWrap/>
            <w:vAlign w:val="center"/>
            <w:hideMark/>
          </w:tcPr>
          <w:p w14:paraId="1ABC69E2" w14:textId="77777777" w:rsidR="00213333" w:rsidRPr="00BA1F55" w:rsidRDefault="00213333" w:rsidP="009C16B3">
            <w:pPr>
              <w:jc w:val="center"/>
              <w:rPr>
                <w:color w:val="000000"/>
                <w:sz w:val="24"/>
                <w:szCs w:val="24"/>
                <w:lang w:eastAsia="vi-VN"/>
              </w:rPr>
            </w:pPr>
            <w:r w:rsidRPr="00BA1F55">
              <w:rPr>
                <w:color w:val="000000"/>
                <w:sz w:val="24"/>
                <w:szCs w:val="24"/>
                <w:lang w:eastAsia="vi-VN"/>
              </w:rPr>
              <w:t>2/1/2024</w:t>
            </w:r>
          </w:p>
        </w:tc>
        <w:tc>
          <w:tcPr>
            <w:tcW w:w="1134" w:type="dxa"/>
            <w:tcBorders>
              <w:top w:val="single" w:sz="4" w:space="0" w:color="8ED973"/>
              <w:left w:val="nil"/>
              <w:bottom w:val="single" w:sz="4" w:space="0" w:color="8ED973"/>
              <w:right w:val="single" w:sz="4" w:space="0" w:color="8ED973"/>
            </w:tcBorders>
            <w:shd w:val="clear" w:color="auto" w:fill="auto"/>
            <w:noWrap/>
            <w:vAlign w:val="center"/>
            <w:hideMark/>
          </w:tcPr>
          <w:p w14:paraId="4936BC92" w14:textId="77777777" w:rsidR="00213333" w:rsidRPr="00BA1F55" w:rsidRDefault="00213333" w:rsidP="009C16B3">
            <w:pPr>
              <w:jc w:val="center"/>
              <w:rPr>
                <w:color w:val="000000"/>
                <w:sz w:val="24"/>
                <w:szCs w:val="24"/>
                <w:lang w:eastAsia="vi-VN"/>
              </w:rPr>
            </w:pPr>
            <w:r w:rsidRPr="00BA1F55">
              <w:rPr>
                <w:color w:val="000000"/>
                <w:sz w:val="24"/>
                <w:szCs w:val="24"/>
                <w:lang w:eastAsia="vi-VN"/>
              </w:rPr>
              <w:t>Ấn Độ</w:t>
            </w:r>
          </w:p>
        </w:tc>
      </w:tr>
      <w:tr w:rsidR="00EF401E" w:rsidRPr="00BA1F55" w14:paraId="3D7B68AA" w14:textId="77777777" w:rsidTr="00C959CD">
        <w:trPr>
          <w:trHeight w:val="552"/>
          <w:jc w:val="center"/>
        </w:trPr>
        <w:tc>
          <w:tcPr>
            <w:tcW w:w="1134" w:type="dxa"/>
            <w:tcBorders>
              <w:top w:val="single" w:sz="4" w:space="0" w:color="8ED973"/>
              <w:left w:val="single" w:sz="4" w:space="0" w:color="8ED973"/>
              <w:bottom w:val="single" w:sz="4" w:space="0" w:color="8ED973"/>
              <w:right w:val="nil"/>
            </w:tcBorders>
            <w:shd w:val="clear" w:color="DAF2D0" w:fill="DAF2D0"/>
            <w:noWrap/>
            <w:vAlign w:val="center"/>
            <w:hideMark/>
          </w:tcPr>
          <w:p w14:paraId="49024254"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ME0003</w:t>
            </w:r>
          </w:p>
        </w:tc>
        <w:tc>
          <w:tcPr>
            <w:tcW w:w="1134" w:type="dxa"/>
            <w:tcBorders>
              <w:top w:val="single" w:sz="4" w:space="0" w:color="8ED973"/>
              <w:left w:val="nil"/>
              <w:bottom w:val="single" w:sz="4" w:space="0" w:color="8ED973"/>
              <w:right w:val="nil"/>
            </w:tcBorders>
            <w:shd w:val="clear" w:color="DAF2D0" w:fill="DAF2D0"/>
            <w:noWrap/>
            <w:vAlign w:val="center"/>
            <w:hideMark/>
          </w:tcPr>
          <w:p w14:paraId="76B77CB6" w14:textId="77777777" w:rsidR="00213333" w:rsidRPr="00BA1F55" w:rsidRDefault="00213333" w:rsidP="009C16B3">
            <w:pPr>
              <w:jc w:val="center"/>
              <w:rPr>
                <w:color w:val="000000"/>
                <w:sz w:val="24"/>
                <w:szCs w:val="24"/>
                <w:lang w:eastAsia="vi-VN"/>
              </w:rPr>
            </w:pPr>
            <w:r w:rsidRPr="00BA1F55">
              <w:rPr>
                <w:color w:val="000000"/>
                <w:sz w:val="24"/>
                <w:szCs w:val="24"/>
                <w:lang w:eastAsia="vi-VN"/>
              </w:rPr>
              <w:t>Ciprofloxacin</w:t>
            </w:r>
          </w:p>
        </w:tc>
        <w:tc>
          <w:tcPr>
            <w:tcW w:w="1134" w:type="dxa"/>
            <w:tcBorders>
              <w:top w:val="single" w:sz="4" w:space="0" w:color="8ED973"/>
              <w:left w:val="nil"/>
              <w:bottom w:val="single" w:sz="4" w:space="0" w:color="8ED973"/>
              <w:right w:val="nil"/>
            </w:tcBorders>
            <w:shd w:val="clear" w:color="DAF2D0" w:fill="DAF2D0"/>
            <w:noWrap/>
            <w:vAlign w:val="center"/>
            <w:hideMark/>
          </w:tcPr>
          <w:p w14:paraId="7838370B" w14:textId="77777777" w:rsidR="00213333" w:rsidRPr="00BA1F55" w:rsidRDefault="00213333" w:rsidP="009C16B3">
            <w:pPr>
              <w:jc w:val="center"/>
              <w:rPr>
                <w:color w:val="000000"/>
                <w:sz w:val="24"/>
                <w:szCs w:val="24"/>
                <w:lang w:eastAsia="vi-VN"/>
              </w:rPr>
            </w:pPr>
            <w:r w:rsidRPr="00BA1F55">
              <w:rPr>
                <w:color w:val="000000"/>
                <w:sz w:val="24"/>
                <w:szCs w:val="24"/>
                <w:lang w:eastAsia="vi-VN"/>
              </w:rPr>
              <w:t>500mg</w:t>
            </w:r>
          </w:p>
        </w:tc>
        <w:tc>
          <w:tcPr>
            <w:tcW w:w="1134" w:type="dxa"/>
            <w:tcBorders>
              <w:top w:val="single" w:sz="4" w:space="0" w:color="8ED973"/>
              <w:left w:val="nil"/>
              <w:bottom w:val="single" w:sz="4" w:space="0" w:color="8ED973"/>
              <w:right w:val="nil"/>
            </w:tcBorders>
            <w:shd w:val="clear" w:color="DAF2D0" w:fill="DAF2D0"/>
            <w:noWrap/>
            <w:vAlign w:val="center"/>
            <w:hideMark/>
          </w:tcPr>
          <w:p w14:paraId="1FA4949D"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viên</w:t>
            </w:r>
          </w:p>
        </w:tc>
        <w:tc>
          <w:tcPr>
            <w:tcW w:w="1134" w:type="dxa"/>
            <w:tcBorders>
              <w:top w:val="single" w:sz="4" w:space="0" w:color="8ED973"/>
              <w:left w:val="nil"/>
              <w:bottom w:val="single" w:sz="4" w:space="0" w:color="8ED973"/>
              <w:right w:val="nil"/>
            </w:tcBorders>
            <w:shd w:val="clear" w:color="DAF2D0" w:fill="DAF2D0"/>
            <w:noWrap/>
            <w:vAlign w:val="center"/>
            <w:hideMark/>
          </w:tcPr>
          <w:p w14:paraId="07E60901" w14:textId="77777777" w:rsidR="00213333" w:rsidRPr="00BA1F55" w:rsidRDefault="00213333" w:rsidP="009C16B3">
            <w:pPr>
              <w:jc w:val="center"/>
              <w:rPr>
                <w:color w:val="000000"/>
                <w:sz w:val="24"/>
                <w:szCs w:val="24"/>
                <w:lang w:eastAsia="vi-VN"/>
              </w:rPr>
            </w:pPr>
            <w:r w:rsidRPr="00BA1F55">
              <w:rPr>
                <w:color w:val="000000"/>
                <w:sz w:val="24"/>
                <w:szCs w:val="24"/>
                <w:lang w:eastAsia="vi-VN"/>
              </w:rPr>
              <w:t>Kháng sinh</w:t>
            </w:r>
          </w:p>
        </w:tc>
        <w:tc>
          <w:tcPr>
            <w:tcW w:w="1134" w:type="dxa"/>
            <w:tcBorders>
              <w:top w:val="single" w:sz="4" w:space="0" w:color="8ED973"/>
              <w:left w:val="nil"/>
              <w:bottom w:val="single" w:sz="4" w:space="0" w:color="8ED973"/>
              <w:right w:val="nil"/>
            </w:tcBorders>
            <w:shd w:val="clear" w:color="DAF2D0" w:fill="DAF2D0"/>
            <w:noWrap/>
            <w:vAlign w:val="center"/>
            <w:hideMark/>
          </w:tcPr>
          <w:p w14:paraId="1EF42729" w14:textId="77777777" w:rsidR="00213333" w:rsidRPr="00BA1F55" w:rsidRDefault="00213333" w:rsidP="009C16B3">
            <w:pPr>
              <w:jc w:val="center"/>
              <w:rPr>
                <w:color w:val="000000"/>
                <w:sz w:val="24"/>
                <w:szCs w:val="24"/>
                <w:lang w:eastAsia="vi-VN"/>
              </w:rPr>
            </w:pPr>
            <w:r w:rsidRPr="00BA1F55">
              <w:rPr>
                <w:color w:val="000000"/>
                <w:sz w:val="24"/>
                <w:szCs w:val="24"/>
                <w:lang w:eastAsia="vi-VN"/>
              </w:rPr>
              <w:t>70</w:t>
            </w:r>
          </w:p>
        </w:tc>
        <w:tc>
          <w:tcPr>
            <w:tcW w:w="1134" w:type="dxa"/>
            <w:tcBorders>
              <w:top w:val="single" w:sz="4" w:space="0" w:color="8ED973"/>
              <w:left w:val="nil"/>
              <w:bottom w:val="single" w:sz="4" w:space="0" w:color="8ED973"/>
              <w:right w:val="nil"/>
            </w:tcBorders>
            <w:shd w:val="clear" w:color="DAF2D0" w:fill="DAF2D0"/>
            <w:noWrap/>
            <w:vAlign w:val="center"/>
            <w:hideMark/>
          </w:tcPr>
          <w:p w14:paraId="178F016D"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120000</w:t>
            </w:r>
          </w:p>
        </w:tc>
        <w:tc>
          <w:tcPr>
            <w:tcW w:w="1134" w:type="dxa"/>
            <w:tcBorders>
              <w:top w:val="single" w:sz="4" w:space="0" w:color="8ED973"/>
              <w:left w:val="nil"/>
              <w:bottom w:val="single" w:sz="4" w:space="0" w:color="8ED973"/>
              <w:right w:val="nil"/>
            </w:tcBorders>
            <w:shd w:val="clear" w:color="DAF2D0" w:fill="DAF2D0"/>
            <w:noWrap/>
            <w:vAlign w:val="center"/>
            <w:hideMark/>
          </w:tcPr>
          <w:p w14:paraId="6436688B" w14:textId="77777777" w:rsidR="00213333" w:rsidRPr="00BA1F55" w:rsidRDefault="00213333" w:rsidP="009C16B3">
            <w:pPr>
              <w:jc w:val="center"/>
              <w:rPr>
                <w:color w:val="000000"/>
                <w:sz w:val="24"/>
                <w:szCs w:val="24"/>
                <w:lang w:eastAsia="vi-VN"/>
              </w:rPr>
            </w:pPr>
            <w:r w:rsidRPr="00BA1F55">
              <w:rPr>
                <w:color w:val="000000"/>
                <w:sz w:val="24"/>
                <w:szCs w:val="24"/>
                <w:lang w:eastAsia="vi-VN"/>
              </w:rPr>
              <w:t>9/1/2025</w:t>
            </w:r>
          </w:p>
        </w:tc>
        <w:tc>
          <w:tcPr>
            <w:tcW w:w="1134" w:type="dxa"/>
            <w:tcBorders>
              <w:top w:val="single" w:sz="4" w:space="0" w:color="8ED973"/>
              <w:left w:val="nil"/>
              <w:bottom w:val="single" w:sz="4" w:space="0" w:color="8ED973"/>
              <w:right w:val="nil"/>
            </w:tcBorders>
            <w:shd w:val="clear" w:color="DAF2D0" w:fill="DAF2D0"/>
            <w:noWrap/>
            <w:vAlign w:val="center"/>
            <w:hideMark/>
          </w:tcPr>
          <w:p w14:paraId="1655944F" w14:textId="77777777" w:rsidR="00213333" w:rsidRPr="00BA1F55" w:rsidRDefault="00213333" w:rsidP="009C16B3">
            <w:pPr>
              <w:jc w:val="center"/>
              <w:rPr>
                <w:color w:val="000000"/>
                <w:sz w:val="24"/>
                <w:szCs w:val="24"/>
                <w:lang w:eastAsia="vi-VN"/>
              </w:rPr>
            </w:pPr>
            <w:r w:rsidRPr="00BA1F55">
              <w:rPr>
                <w:color w:val="000000"/>
                <w:sz w:val="24"/>
                <w:szCs w:val="24"/>
                <w:lang w:eastAsia="vi-VN"/>
              </w:rPr>
              <w:t>3/1/2024</w:t>
            </w:r>
          </w:p>
        </w:tc>
        <w:tc>
          <w:tcPr>
            <w:tcW w:w="1134" w:type="dxa"/>
            <w:tcBorders>
              <w:top w:val="single" w:sz="4" w:space="0" w:color="8ED973"/>
              <w:left w:val="nil"/>
              <w:bottom w:val="single" w:sz="4" w:space="0" w:color="8ED973"/>
              <w:right w:val="single" w:sz="4" w:space="0" w:color="8ED973"/>
            </w:tcBorders>
            <w:shd w:val="clear" w:color="DAF2D0" w:fill="DAF2D0"/>
            <w:noWrap/>
            <w:vAlign w:val="center"/>
            <w:hideMark/>
          </w:tcPr>
          <w:p w14:paraId="6C275F2E"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Mỹ</w:t>
            </w:r>
          </w:p>
        </w:tc>
      </w:tr>
      <w:tr w:rsidR="00A008BD" w:rsidRPr="00BA1F55" w14:paraId="1C69AC5F" w14:textId="77777777" w:rsidTr="00C959CD">
        <w:trPr>
          <w:trHeight w:val="552"/>
          <w:jc w:val="center"/>
        </w:trPr>
        <w:tc>
          <w:tcPr>
            <w:tcW w:w="1134" w:type="dxa"/>
            <w:tcBorders>
              <w:top w:val="single" w:sz="4" w:space="0" w:color="8ED973"/>
              <w:left w:val="single" w:sz="4" w:space="0" w:color="8ED973"/>
              <w:bottom w:val="single" w:sz="4" w:space="0" w:color="8ED973"/>
              <w:right w:val="nil"/>
            </w:tcBorders>
            <w:shd w:val="clear" w:color="auto" w:fill="auto"/>
            <w:noWrap/>
            <w:vAlign w:val="center"/>
            <w:hideMark/>
          </w:tcPr>
          <w:p w14:paraId="426B0C76"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ME0004</w:t>
            </w:r>
          </w:p>
        </w:tc>
        <w:tc>
          <w:tcPr>
            <w:tcW w:w="1134" w:type="dxa"/>
            <w:tcBorders>
              <w:top w:val="single" w:sz="4" w:space="0" w:color="8ED973"/>
              <w:left w:val="nil"/>
              <w:bottom w:val="single" w:sz="4" w:space="0" w:color="8ED973"/>
              <w:right w:val="nil"/>
            </w:tcBorders>
            <w:shd w:val="clear" w:color="auto" w:fill="auto"/>
            <w:noWrap/>
            <w:vAlign w:val="center"/>
            <w:hideMark/>
          </w:tcPr>
          <w:p w14:paraId="1FC9E861" w14:textId="77777777" w:rsidR="00213333" w:rsidRPr="00BA1F55" w:rsidRDefault="00213333" w:rsidP="009C16B3">
            <w:pPr>
              <w:jc w:val="center"/>
              <w:rPr>
                <w:color w:val="000000"/>
                <w:sz w:val="24"/>
                <w:szCs w:val="24"/>
                <w:lang w:eastAsia="vi-VN"/>
              </w:rPr>
            </w:pPr>
            <w:r w:rsidRPr="00BA1F55">
              <w:rPr>
                <w:color w:val="000000"/>
                <w:sz w:val="24"/>
                <w:szCs w:val="24"/>
                <w:lang w:eastAsia="vi-VN"/>
              </w:rPr>
              <w:t>Ibuprofen</w:t>
            </w:r>
          </w:p>
        </w:tc>
        <w:tc>
          <w:tcPr>
            <w:tcW w:w="1134" w:type="dxa"/>
            <w:tcBorders>
              <w:top w:val="single" w:sz="4" w:space="0" w:color="8ED973"/>
              <w:left w:val="nil"/>
              <w:bottom w:val="single" w:sz="4" w:space="0" w:color="8ED973"/>
              <w:right w:val="nil"/>
            </w:tcBorders>
            <w:shd w:val="clear" w:color="auto" w:fill="auto"/>
            <w:noWrap/>
            <w:vAlign w:val="center"/>
            <w:hideMark/>
          </w:tcPr>
          <w:p w14:paraId="1FE49F17" w14:textId="77777777" w:rsidR="00213333" w:rsidRPr="00BA1F55" w:rsidRDefault="00213333" w:rsidP="009C16B3">
            <w:pPr>
              <w:jc w:val="center"/>
              <w:rPr>
                <w:color w:val="000000"/>
                <w:sz w:val="24"/>
                <w:szCs w:val="24"/>
                <w:lang w:eastAsia="vi-VN"/>
              </w:rPr>
            </w:pPr>
            <w:r w:rsidRPr="00BA1F55">
              <w:rPr>
                <w:color w:val="000000"/>
                <w:sz w:val="24"/>
                <w:szCs w:val="24"/>
                <w:lang w:eastAsia="vi-VN"/>
              </w:rPr>
              <w:t>400mg</w:t>
            </w:r>
          </w:p>
        </w:tc>
        <w:tc>
          <w:tcPr>
            <w:tcW w:w="1134" w:type="dxa"/>
            <w:tcBorders>
              <w:top w:val="single" w:sz="4" w:space="0" w:color="8ED973"/>
              <w:left w:val="nil"/>
              <w:bottom w:val="single" w:sz="4" w:space="0" w:color="8ED973"/>
              <w:right w:val="nil"/>
            </w:tcBorders>
            <w:shd w:val="clear" w:color="auto" w:fill="auto"/>
            <w:noWrap/>
            <w:vAlign w:val="center"/>
            <w:hideMark/>
          </w:tcPr>
          <w:p w14:paraId="20B804A2"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viên</w:t>
            </w:r>
          </w:p>
        </w:tc>
        <w:tc>
          <w:tcPr>
            <w:tcW w:w="1134" w:type="dxa"/>
            <w:tcBorders>
              <w:top w:val="single" w:sz="4" w:space="0" w:color="8ED973"/>
              <w:left w:val="nil"/>
              <w:bottom w:val="single" w:sz="4" w:space="0" w:color="8ED973"/>
              <w:right w:val="nil"/>
            </w:tcBorders>
            <w:shd w:val="clear" w:color="auto" w:fill="auto"/>
            <w:noWrap/>
            <w:vAlign w:val="center"/>
            <w:hideMark/>
          </w:tcPr>
          <w:p w14:paraId="4E967512" w14:textId="77777777" w:rsidR="00213333" w:rsidRPr="00BA1F55" w:rsidRDefault="00213333" w:rsidP="009C16B3">
            <w:pPr>
              <w:jc w:val="center"/>
              <w:rPr>
                <w:color w:val="000000"/>
                <w:sz w:val="24"/>
                <w:szCs w:val="24"/>
                <w:lang w:eastAsia="vi-VN"/>
              </w:rPr>
            </w:pPr>
            <w:r w:rsidRPr="00BA1F55">
              <w:rPr>
                <w:color w:val="000000"/>
                <w:sz w:val="24"/>
                <w:szCs w:val="24"/>
                <w:lang w:eastAsia="vi-VN"/>
              </w:rPr>
              <w:t>Giảm đau</w:t>
            </w:r>
          </w:p>
        </w:tc>
        <w:tc>
          <w:tcPr>
            <w:tcW w:w="1134" w:type="dxa"/>
            <w:tcBorders>
              <w:top w:val="single" w:sz="4" w:space="0" w:color="8ED973"/>
              <w:left w:val="nil"/>
              <w:bottom w:val="single" w:sz="4" w:space="0" w:color="8ED973"/>
              <w:right w:val="nil"/>
            </w:tcBorders>
            <w:shd w:val="clear" w:color="auto" w:fill="auto"/>
            <w:noWrap/>
            <w:vAlign w:val="center"/>
            <w:hideMark/>
          </w:tcPr>
          <w:p w14:paraId="7D16128B"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150</w:t>
            </w:r>
          </w:p>
        </w:tc>
        <w:tc>
          <w:tcPr>
            <w:tcW w:w="1134" w:type="dxa"/>
            <w:tcBorders>
              <w:top w:val="single" w:sz="4" w:space="0" w:color="8ED973"/>
              <w:left w:val="nil"/>
              <w:bottom w:val="single" w:sz="4" w:space="0" w:color="8ED973"/>
              <w:right w:val="nil"/>
            </w:tcBorders>
            <w:shd w:val="clear" w:color="auto" w:fill="auto"/>
            <w:noWrap/>
            <w:vAlign w:val="center"/>
            <w:hideMark/>
          </w:tcPr>
          <w:p w14:paraId="52D26AFC" w14:textId="77777777" w:rsidR="00213333" w:rsidRPr="00BA1F55" w:rsidRDefault="00213333" w:rsidP="009C16B3">
            <w:pPr>
              <w:jc w:val="center"/>
              <w:rPr>
                <w:color w:val="000000"/>
                <w:sz w:val="24"/>
                <w:szCs w:val="24"/>
                <w:lang w:eastAsia="vi-VN"/>
              </w:rPr>
            </w:pPr>
            <w:r w:rsidRPr="00BA1F55">
              <w:rPr>
                <w:color w:val="000000"/>
                <w:sz w:val="24"/>
                <w:szCs w:val="24"/>
                <w:lang w:eastAsia="vi-VN"/>
              </w:rPr>
              <w:t>60000</w:t>
            </w:r>
          </w:p>
        </w:tc>
        <w:tc>
          <w:tcPr>
            <w:tcW w:w="1134" w:type="dxa"/>
            <w:tcBorders>
              <w:top w:val="single" w:sz="4" w:space="0" w:color="8ED973"/>
              <w:left w:val="nil"/>
              <w:bottom w:val="single" w:sz="4" w:space="0" w:color="8ED973"/>
              <w:right w:val="nil"/>
            </w:tcBorders>
            <w:shd w:val="clear" w:color="auto" w:fill="auto"/>
            <w:noWrap/>
            <w:vAlign w:val="center"/>
            <w:hideMark/>
          </w:tcPr>
          <w:p w14:paraId="6D5F3590" w14:textId="77777777" w:rsidR="00213333" w:rsidRPr="00BA1F55" w:rsidRDefault="00213333" w:rsidP="009C16B3">
            <w:pPr>
              <w:jc w:val="center"/>
              <w:rPr>
                <w:color w:val="000000"/>
                <w:sz w:val="24"/>
                <w:szCs w:val="24"/>
                <w:lang w:eastAsia="vi-VN"/>
              </w:rPr>
            </w:pPr>
            <w:r w:rsidRPr="00BA1F55">
              <w:rPr>
                <w:color w:val="000000"/>
                <w:sz w:val="24"/>
                <w:szCs w:val="24"/>
                <w:lang w:eastAsia="vi-VN"/>
              </w:rPr>
              <w:t>7/1/2025</w:t>
            </w:r>
          </w:p>
        </w:tc>
        <w:tc>
          <w:tcPr>
            <w:tcW w:w="1134" w:type="dxa"/>
            <w:tcBorders>
              <w:top w:val="single" w:sz="4" w:space="0" w:color="8ED973"/>
              <w:left w:val="nil"/>
              <w:bottom w:val="single" w:sz="4" w:space="0" w:color="8ED973"/>
              <w:right w:val="nil"/>
            </w:tcBorders>
            <w:shd w:val="clear" w:color="auto" w:fill="auto"/>
            <w:noWrap/>
            <w:vAlign w:val="center"/>
            <w:hideMark/>
          </w:tcPr>
          <w:p w14:paraId="7896C45A" w14:textId="77777777" w:rsidR="00213333" w:rsidRPr="00BA1F55" w:rsidRDefault="00213333" w:rsidP="009C16B3">
            <w:pPr>
              <w:jc w:val="center"/>
              <w:rPr>
                <w:color w:val="000000"/>
                <w:sz w:val="24"/>
                <w:szCs w:val="24"/>
                <w:lang w:eastAsia="vi-VN"/>
              </w:rPr>
            </w:pPr>
            <w:r w:rsidRPr="00BA1F55">
              <w:rPr>
                <w:color w:val="000000"/>
                <w:sz w:val="24"/>
                <w:szCs w:val="24"/>
                <w:lang w:eastAsia="vi-VN"/>
              </w:rPr>
              <w:t>4/1/2024</w:t>
            </w:r>
          </w:p>
        </w:tc>
        <w:tc>
          <w:tcPr>
            <w:tcW w:w="1134" w:type="dxa"/>
            <w:tcBorders>
              <w:top w:val="single" w:sz="4" w:space="0" w:color="8ED973"/>
              <w:left w:val="nil"/>
              <w:bottom w:val="single" w:sz="4" w:space="0" w:color="8ED973"/>
              <w:right w:val="single" w:sz="4" w:space="0" w:color="8ED973"/>
            </w:tcBorders>
            <w:shd w:val="clear" w:color="auto" w:fill="auto"/>
            <w:noWrap/>
            <w:vAlign w:val="center"/>
            <w:hideMark/>
          </w:tcPr>
          <w:p w14:paraId="4AF7B864" w14:textId="77777777" w:rsidR="00213333" w:rsidRPr="00BA1F55" w:rsidRDefault="00213333" w:rsidP="009C16B3">
            <w:pPr>
              <w:jc w:val="center"/>
              <w:rPr>
                <w:color w:val="000000"/>
                <w:sz w:val="24"/>
                <w:szCs w:val="24"/>
                <w:lang w:eastAsia="vi-VN"/>
              </w:rPr>
            </w:pPr>
            <w:r w:rsidRPr="00BA1F55">
              <w:rPr>
                <w:color w:val="000000"/>
                <w:sz w:val="24"/>
                <w:szCs w:val="24"/>
                <w:lang w:eastAsia="vi-VN"/>
              </w:rPr>
              <w:t>Anh</w:t>
            </w:r>
          </w:p>
        </w:tc>
      </w:tr>
      <w:tr w:rsidR="00EF401E" w:rsidRPr="00BA1F55" w14:paraId="5EF1A0B1" w14:textId="77777777" w:rsidTr="00C959CD">
        <w:trPr>
          <w:trHeight w:val="552"/>
          <w:jc w:val="center"/>
        </w:trPr>
        <w:tc>
          <w:tcPr>
            <w:tcW w:w="1134" w:type="dxa"/>
            <w:tcBorders>
              <w:top w:val="single" w:sz="4" w:space="0" w:color="8ED973"/>
              <w:left w:val="single" w:sz="4" w:space="0" w:color="8ED973"/>
              <w:bottom w:val="single" w:sz="4" w:space="0" w:color="8ED973"/>
              <w:right w:val="nil"/>
            </w:tcBorders>
            <w:shd w:val="clear" w:color="DAF2D0" w:fill="DAF2D0"/>
            <w:noWrap/>
            <w:vAlign w:val="center"/>
            <w:hideMark/>
          </w:tcPr>
          <w:p w14:paraId="1D067C66"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ME0005</w:t>
            </w:r>
          </w:p>
        </w:tc>
        <w:tc>
          <w:tcPr>
            <w:tcW w:w="1134" w:type="dxa"/>
            <w:tcBorders>
              <w:top w:val="single" w:sz="4" w:space="0" w:color="8ED973"/>
              <w:left w:val="nil"/>
              <w:bottom w:val="single" w:sz="4" w:space="0" w:color="8ED973"/>
              <w:right w:val="nil"/>
            </w:tcBorders>
            <w:shd w:val="clear" w:color="DAF2D0" w:fill="DAF2D0"/>
            <w:noWrap/>
            <w:vAlign w:val="center"/>
            <w:hideMark/>
          </w:tcPr>
          <w:p w14:paraId="1CDF1E43" w14:textId="77777777" w:rsidR="00213333" w:rsidRPr="00BA1F55" w:rsidRDefault="00213333" w:rsidP="009C16B3">
            <w:pPr>
              <w:jc w:val="center"/>
              <w:rPr>
                <w:color w:val="000000"/>
                <w:sz w:val="24"/>
                <w:szCs w:val="24"/>
                <w:lang w:eastAsia="vi-VN"/>
              </w:rPr>
            </w:pPr>
            <w:r w:rsidRPr="00BA1F55">
              <w:rPr>
                <w:color w:val="000000"/>
                <w:sz w:val="24"/>
                <w:szCs w:val="24"/>
                <w:lang w:eastAsia="vi-VN"/>
              </w:rPr>
              <w:t>Omeprazole</w:t>
            </w:r>
          </w:p>
        </w:tc>
        <w:tc>
          <w:tcPr>
            <w:tcW w:w="1134" w:type="dxa"/>
            <w:tcBorders>
              <w:top w:val="single" w:sz="4" w:space="0" w:color="8ED973"/>
              <w:left w:val="nil"/>
              <w:bottom w:val="single" w:sz="4" w:space="0" w:color="8ED973"/>
              <w:right w:val="nil"/>
            </w:tcBorders>
            <w:shd w:val="clear" w:color="DAF2D0" w:fill="DAF2D0"/>
            <w:noWrap/>
            <w:vAlign w:val="center"/>
            <w:hideMark/>
          </w:tcPr>
          <w:p w14:paraId="3698B593" w14:textId="77777777" w:rsidR="00213333" w:rsidRPr="00BA1F55" w:rsidRDefault="00213333" w:rsidP="009C16B3">
            <w:pPr>
              <w:jc w:val="center"/>
              <w:rPr>
                <w:color w:val="000000"/>
                <w:sz w:val="24"/>
                <w:szCs w:val="24"/>
                <w:lang w:eastAsia="vi-VN"/>
              </w:rPr>
            </w:pPr>
            <w:r w:rsidRPr="00BA1F55">
              <w:rPr>
                <w:color w:val="000000"/>
                <w:sz w:val="24"/>
                <w:szCs w:val="24"/>
                <w:lang w:eastAsia="vi-VN"/>
              </w:rPr>
              <w:t>20mg</w:t>
            </w:r>
          </w:p>
        </w:tc>
        <w:tc>
          <w:tcPr>
            <w:tcW w:w="1134" w:type="dxa"/>
            <w:tcBorders>
              <w:top w:val="single" w:sz="4" w:space="0" w:color="8ED973"/>
              <w:left w:val="nil"/>
              <w:bottom w:val="single" w:sz="4" w:space="0" w:color="8ED973"/>
              <w:right w:val="nil"/>
            </w:tcBorders>
            <w:shd w:val="clear" w:color="DAF2D0" w:fill="DAF2D0"/>
            <w:noWrap/>
            <w:vAlign w:val="center"/>
            <w:hideMark/>
          </w:tcPr>
          <w:p w14:paraId="1B7A9BF3"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viên</w:t>
            </w:r>
          </w:p>
        </w:tc>
        <w:tc>
          <w:tcPr>
            <w:tcW w:w="1134" w:type="dxa"/>
            <w:tcBorders>
              <w:top w:val="single" w:sz="4" w:space="0" w:color="8ED973"/>
              <w:left w:val="nil"/>
              <w:bottom w:val="single" w:sz="4" w:space="0" w:color="8ED973"/>
              <w:right w:val="nil"/>
            </w:tcBorders>
            <w:shd w:val="clear" w:color="DAF2D0" w:fill="DAF2D0"/>
            <w:noWrap/>
            <w:vAlign w:val="center"/>
            <w:hideMark/>
          </w:tcPr>
          <w:p w14:paraId="49BD810F" w14:textId="77777777" w:rsidR="00213333" w:rsidRPr="00BA1F55" w:rsidRDefault="00213333" w:rsidP="009C16B3">
            <w:pPr>
              <w:jc w:val="center"/>
              <w:rPr>
                <w:color w:val="000000"/>
                <w:sz w:val="24"/>
                <w:szCs w:val="24"/>
                <w:lang w:eastAsia="vi-VN"/>
              </w:rPr>
            </w:pPr>
            <w:r w:rsidRPr="00BA1F55">
              <w:rPr>
                <w:color w:val="000000"/>
                <w:sz w:val="24"/>
                <w:szCs w:val="24"/>
                <w:lang w:eastAsia="vi-VN"/>
              </w:rPr>
              <w:t>Tiêu hóa</w:t>
            </w:r>
          </w:p>
        </w:tc>
        <w:tc>
          <w:tcPr>
            <w:tcW w:w="1134" w:type="dxa"/>
            <w:tcBorders>
              <w:top w:val="single" w:sz="4" w:space="0" w:color="8ED973"/>
              <w:left w:val="nil"/>
              <w:bottom w:val="single" w:sz="4" w:space="0" w:color="8ED973"/>
              <w:right w:val="nil"/>
            </w:tcBorders>
            <w:shd w:val="clear" w:color="DAF2D0" w:fill="DAF2D0"/>
            <w:noWrap/>
            <w:vAlign w:val="center"/>
            <w:hideMark/>
          </w:tcPr>
          <w:p w14:paraId="060CF6BE" w14:textId="77777777" w:rsidR="00213333" w:rsidRPr="00BA1F55" w:rsidRDefault="00213333" w:rsidP="009C16B3">
            <w:pPr>
              <w:jc w:val="center"/>
              <w:rPr>
                <w:color w:val="000000"/>
                <w:sz w:val="24"/>
                <w:szCs w:val="24"/>
                <w:lang w:eastAsia="vi-VN"/>
              </w:rPr>
            </w:pPr>
            <w:r w:rsidRPr="00BA1F55">
              <w:rPr>
                <w:color w:val="000000"/>
                <w:sz w:val="24"/>
                <w:szCs w:val="24"/>
                <w:lang w:eastAsia="vi-VN"/>
              </w:rPr>
              <w:t>200</w:t>
            </w:r>
          </w:p>
        </w:tc>
        <w:tc>
          <w:tcPr>
            <w:tcW w:w="1134" w:type="dxa"/>
            <w:tcBorders>
              <w:top w:val="single" w:sz="4" w:space="0" w:color="8ED973"/>
              <w:left w:val="nil"/>
              <w:bottom w:val="single" w:sz="4" w:space="0" w:color="8ED973"/>
              <w:right w:val="nil"/>
            </w:tcBorders>
            <w:shd w:val="clear" w:color="DAF2D0" w:fill="DAF2D0"/>
            <w:noWrap/>
            <w:vAlign w:val="center"/>
            <w:hideMark/>
          </w:tcPr>
          <w:p w14:paraId="3A6285C8" w14:textId="77777777" w:rsidR="00213333" w:rsidRPr="00BA1F55" w:rsidRDefault="00213333" w:rsidP="009C16B3">
            <w:pPr>
              <w:jc w:val="center"/>
              <w:rPr>
                <w:color w:val="000000"/>
                <w:sz w:val="24"/>
                <w:szCs w:val="24"/>
                <w:lang w:eastAsia="vi-VN"/>
              </w:rPr>
            </w:pPr>
            <w:r w:rsidRPr="00BA1F55">
              <w:rPr>
                <w:color w:val="000000"/>
                <w:sz w:val="24"/>
                <w:szCs w:val="24"/>
                <w:lang w:eastAsia="vi-VN"/>
              </w:rPr>
              <w:t>40000</w:t>
            </w:r>
          </w:p>
        </w:tc>
        <w:tc>
          <w:tcPr>
            <w:tcW w:w="1134" w:type="dxa"/>
            <w:tcBorders>
              <w:top w:val="single" w:sz="4" w:space="0" w:color="8ED973"/>
              <w:left w:val="nil"/>
              <w:bottom w:val="single" w:sz="4" w:space="0" w:color="8ED973"/>
              <w:right w:val="nil"/>
            </w:tcBorders>
            <w:shd w:val="clear" w:color="DAF2D0" w:fill="DAF2D0"/>
            <w:noWrap/>
            <w:vAlign w:val="center"/>
            <w:hideMark/>
          </w:tcPr>
          <w:p w14:paraId="70B30A51"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11/1/2025</w:t>
            </w:r>
          </w:p>
        </w:tc>
        <w:tc>
          <w:tcPr>
            <w:tcW w:w="1134" w:type="dxa"/>
            <w:tcBorders>
              <w:top w:val="single" w:sz="4" w:space="0" w:color="8ED973"/>
              <w:left w:val="nil"/>
              <w:bottom w:val="single" w:sz="4" w:space="0" w:color="8ED973"/>
              <w:right w:val="nil"/>
            </w:tcBorders>
            <w:shd w:val="clear" w:color="DAF2D0" w:fill="DAF2D0"/>
            <w:noWrap/>
            <w:vAlign w:val="center"/>
            <w:hideMark/>
          </w:tcPr>
          <w:p w14:paraId="1F9FBC44" w14:textId="77777777" w:rsidR="00213333" w:rsidRPr="00BA1F55" w:rsidRDefault="00213333" w:rsidP="009C16B3">
            <w:pPr>
              <w:jc w:val="center"/>
              <w:rPr>
                <w:color w:val="000000"/>
                <w:sz w:val="24"/>
                <w:szCs w:val="24"/>
                <w:lang w:eastAsia="vi-VN"/>
              </w:rPr>
            </w:pPr>
            <w:r w:rsidRPr="00BA1F55">
              <w:rPr>
                <w:color w:val="000000"/>
                <w:sz w:val="24"/>
                <w:szCs w:val="24"/>
                <w:lang w:eastAsia="vi-VN"/>
              </w:rPr>
              <w:t>5/1/2024</w:t>
            </w:r>
          </w:p>
        </w:tc>
        <w:tc>
          <w:tcPr>
            <w:tcW w:w="1134" w:type="dxa"/>
            <w:tcBorders>
              <w:top w:val="single" w:sz="4" w:space="0" w:color="8ED973"/>
              <w:left w:val="nil"/>
              <w:bottom w:val="single" w:sz="4" w:space="0" w:color="8ED973"/>
              <w:right w:val="single" w:sz="4" w:space="0" w:color="8ED973"/>
            </w:tcBorders>
            <w:shd w:val="clear" w:color="DAF2D0" w:fill="DAF2D0"/>
            <w:noWrap/>
            <w:vAlign w:val="center"/>
            <w:hideMark/>
          </w:tcPr>
          <w:p w14:paraId="4E06337A" w14:textId="77777777" w:rsidR="00213333" w:rsidRPr="00BA1F55" w:rsidRDefault="00213333" w:rsidP="009C16B3">
            <w:pPr>
              <w:jc w:val="center"/>
              <w:rPr>
                <w:color w:val="000000"/>
                <w:sz w:val="24"/>
                <w:szCs w:val="24"/>
                <w:lang w:eastAsia="vi-VN"/>
              </w:rPr>
            </w:pPr>
            <w:r w:rsidRPr="00BA1F55">
              <w:rPr>
                <w:color w:val="000000"/>
                <w:sz w:val="24"/>
                <w:szCs w:val="24"/>
                <w:lang w:eastAsia="vi-VN"/>
              </w:rPr>
              <w:t>Nhật Bản</w:t>
            </w:r>
          </w:p>
        </w:tc>
      </w:tr>
      <w:tr w:rsidR="00A008BD" w:rsidRPr="00BA1F55" w14:paraId="76FAE2B4" w14:textId="77777777" w:rsidTr="00C959CD">
        <w:trPr>
          <w:trHeight w:val="552"/>
          <w:jc w:val="center"/>
        </w:trPr>
        <w:tc>
          <w:tcPr>
            <w:tcW w:w="1134" w:type="dxa"/>
            <w:tcBorders>
              <w:top w:val="single" w:sz="4" w:space="0" w:color="8ED973"/>
              <w:left w:val="single" w:sz="4" w:space="0" w:color="8ED973"/>
              <w:bottom w:val="single" w:sz="4" w:space="0" w:color="8ED973"/>
              <w:right w:val="nil"/>
            </w:tcBorders>
            <w:shd w:val="clear" w:color="auto" w:fill="auto"/>
            <w:noWrap/>
            <w:vAlign w:val="center"/>
            <w:hideMark/>
          </w:tcPr>
          <w:p w14:paraId="76AE8A2D"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ME0006</w:t>
            </w:r>
          </w:p>
        </w:tc>
        <w:tc>
          <w:tcPr>
            <w:tcW w:w="1134" w:type="dxa"/>
            <w:tcBorders>
              <w:top w:val="single" w:sz="4" w:space="0" w:color="8ED973"/>
              <w:left w:val="nil"/>
              <w:bottom w:val="single" w:sz="4" w:space="0" w:color="8ED973"/>
              <w:right w:val="nil"/>
            </w:tcBorders>
            <w:shd w:val="clear" w:color="auto" w:fill="auto"/>
            <w:noWrap/>
            <w:vAlign w:val="center"/>
            <w:hideMark/>
          </w:tcPr>
          <w:p w14:paraId="20F7E56C" w14:textId="77777777" w:rsidR="00213333" w:rsidRPr="00BA1F55" w:rsidRDefault="00213333" w:rsidP="009C16B3">
            <w:pPr>
              <w:jc w:val="center"/>
              <w:rPr>
                <w:color w:val="000000"/>
                <w:sz w:val="24"/>
                <w:szCs w:val="24"/>
                <w:lang w:eastAsia="vi-VN"/>
              </w:rPr>
            </w:pPr>
            <w:r w:rsidRPr="00BA1F55">
              <w:rPr>
                <w:color w:val="000000"/>
                <w:sz w:val="24"/>
                <w:szCs w:val="24"/>
                <w:lang w:eastAsia="vi-VN"/>
              </w:rPr>
              <w:t>Diclofenac</w:t>
            </w:r>
          </w:p>
        </w:tc>
        <w:tc>
          <w:tcPr>
            <w:tcW w:w="1134" w:type="dxa"/>
            <w:tcBorders>
              <w:top w:val="single" w:sz="4" w:space="0" w:color="8ED973"/>
              <w:left w:val="nil"/>
              <w:bottom w:val="single" w:sz="4" w:space="0" w:color="8ED973"/>
              <w:right w:val="nil"/>
            </w:tcBorders>
            <w:shd w:val="clear" w:color="auto" w:fill="auto"/>
            <w:noWrap/>
            <w:vAlign w:val="center"/>
            <w:hideMark/>
          </w:tcPr>
          <w:p w14:paraId="61292A7D" w14:textId="77777777" w:rsidR="00213333" w:rsidRPr="00BA1F55" w:rsidRDefault="00213333" w:rsidP="009C16B3">
            <w:pPr>
              <w:jc w:val="center"/>
              <w:rPr>
                <w:color w:val="000000"/>
                <w:sz w:val="24"/>
                <w:szCs w:val="24"/>
                <w:lang w:eastAsia="vi-VN"/>
              </w:rPr>
            </w:pPr>
            <w:r w:rsidRPr="00BA1F55">
              <w:rPr>
                <w:color w:val="000000"/>
                <w:sz w:val="24"/>
                <w:szCs w:val="24"/>
                <w:lang w:eastAsia="vi-VN"/>
              </w:rPr>
              <w:t>50mg</w:t>
            </w:r>
          </w:p>
        </w:tc>
        <w:tc>
          <w:tcPr>
            <w:tcW w:w="1134" w:type="dxa"/>
            <w:tcBorders>
              <w:top w:val="single" w:sz="4" w:space="0" w:color="8ED973"/>
              <w:left w:val="nil"/>
              <w:bottom w:val="single" w:sz="4" w:space="0" w:color="8ED973"/>
              <w:right w:val="nil"/>
            </w:tcBorders>
            <w:shd w:val="clear" w:color="auto" w:fill="auto"/>
            <w:noWrap/>
            <w:vAlign w:val="center"/>
            <w:hideMark/>
          </w:tcPr>
          <w:p w14:paraId="034FD77A"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viên</w:t>
            </w:r>
          </w:p>
        </w:tc>
        <w:tc>
          <w:tcPr>
            <w:tcW w:w="1134" w:type="dxa"/>
            <w:tcBorders>
              <w:top w:val="single" w:sz="4" w:space="0" w:color="8ED973"/>
              <w:left w:val="nil"/>
              <w:bottom w:val="single" w:sz="4" w:space="0" w:color="8ED973"/>
              <w:right w:val="nil"/>
            </w:tcBorders>
            <w:shd w:val="clear" w:color="auto" w:fill="auto"/>
            <w:noWrap/>
            <w:vAlign w:val="center"/>
            <w:hideMark/>
          </w:tcPr>
          <w:p w14:paraId="290A2389" w14:textId="77777777" w:rsidR="00213333" w:rsidRPr="00BA1F55" w:rsidRDefault="00213333" w:rsidP="009C16B3">
            <w:pPr>
              <w:jc w:val="center"/>
              <w:rPr>
                <w:color w:val="000000"/>
                <w:sz w:val="24"/>
                <w:szCs w:val="24"/>
                <w:lang w:eastAsia="vi-VN"/>
              </w:rPr>
            </w:pPr>
            <w:r w:rsidRPr="00BA1F55">
              <w:rPr>
                <w:color w:val="000000"/>
                <w:sz w:val="24"/>
                <w:szCs w:val="24"/>
                <w:lang w:eastAsia="vi-VN"/>
              </w:rPr>
              <w:t>Giảm đau</w:t>
            </w:r>
          </w:p>
        </w:tc>
        <w:tc>
          <w:tcPr>
            <w:tcW w:w="1134" w:type="dxa"/>
            <w:tcBorders>
              <w:top w:val="single" w:sz="4" w:space="0" w:color="8ED973"/>
              <w:left w:val="nil"/>
              <w:bottom w:val="single" w:sz="4" w:space="0" w:color="8ED973"/>
              <w:right w:val="nil"/>
            </w:tcBorders>
            <w:shd w:val="clear" w:color="auto" w:fill="auto"/>
            <w:noWrap/>
            <w:vAlign w:val="center"/>
            <w:hideMark/>
          </w:tcPr>
          <w:p w14:paraId="05020BCD"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120</w:t>
            </w:r>
          </w:p>
        </w:tc>
        <w:tc>
          <w:tcPr>
            <w:tcW w:w="1134" w:type="dxa"/>
            <w:tcBorders>
              <w:top w:val="single" w:sz="4" w:space="0" w:color="8ED973"/>
              <w:left w:val="nil"/>
              <w:bottom w:val="single" w:sz="4" w:space="0" w:color="8ED973"/>
              <w:right w:val="nil"/>
            </w:tcBorders>
            <w:shd w:val="clear" w:color="auto" w:fill="auto"/>
            <w:noWrap/>
            <w:vAlign w:val="center"/>
            <w:hideMark/>
          </w:tcPr>
          <w:p w14:paraId="3A8B7776" w14:textId="77777777" w:rsidR="00213333" w:rsidRPr="00BA1F55" w:rsidRDefault="00213333" w:rsidP="009C16B3">
            <w:pPr>
              <w:jc w:val="center"/>
              <w:rPr>
                <w:color w:val="000000"/>
                <w:sz w:val="24"/>
                <w:szCs w:val="24"/>
                <w:lang w:eastAsia="vi-VN"/>
              </w:rPr>
            </w:pPr>
            <w:r w:rsidRPr="00BA1F55">
              <w:rPr>
                <w:color w:val="000000"/>
                <w:sz w:val="24"/>
                <w:szCs w:val="24"/>
                <w:lang w:eastAsia="vi-VN"/>
              </w:rPr>
              <w:t>70000</w:t>
            </w:r>
          </w:p>
        </w:tc>
        <w:tc>
          <w:tcPr>
            <w:tcW w:w="1134" w:type="dxa"/>
            <w:tcBorders>
              <w:top w:val="single" w:sz="4" w:space="0" w:color="8ED973"/>
              <w:left w:val="nil"/>
              <w:bottom w:val="single" w:sz="4" w:space="0" w:color="8ED973"/>
              <w:right w:val="nil"/>
            </w:tcBorders>
            <w:shd w:val="clear" w:color="auto" w:fill="auto"/>
            <w:noWrap/>
            <w:vAlign w:val="center"/>
            <w:hideMark/>
          </w:tcPr>
          <w:p w14:paraId="1372C85B" w14:textId="77777777" w:rsidR="00213333" w:rsidRPr="00BA1F55" w:rsidRDefault="00213333" w:rsidP="009C16B3">
            <w:pPr>
              <w:jc w:val="center"/>
              <w:rPr>
                <w:color w:val="000000"/>
                <w:sz w:val="24"/>
                <w:szCs w:val="24"/>
                <w:lang w:eastAsia="vi-VN"/>
              </w:rPr>
            </w:pPr>
            <w:r w:rsidRPr="00BA1F55">
              <w:rPr>
                <w:color w:val="000000"/>
                <w:sz w:val="24"/>
                <w:szCs w:val="24"/>
                <w:lang w:eastAsia="vi-VN"/>
              </w:rPr>
              <w:t>8/1/2025</w:t>
            </w:r>
          </w:p>
        </w:tc>
        <w:tc>
          <w:tcPr>
            <w:tcW w:w="1134" w:type="dxa"/>
            <w:tcBorders>
              <w:top w:val="single" w:sz="4" w:space="0" w:color="8ED973"/>
              <w:left w:val="nil"/>
              <w:bottom w:val="single" w:sz="4" w:space="0" w:color="8ED973"/>
              <w:right w:val="nil"/>
            </w:tcBorders>
            <w:shd w:val="clear" w:color="auto" w:fill="auto"/>
            <w:noWrap/>
            <w:vAlign w:val="center"/>
            <w:hideMark/>
          </w:tcPr>
          <w:p w14:paraId="357D0069" w14:textId="77777777" w:rsidR="00213333" w:rsidRPr="00BA1F55" w:rsidRDefault="00213333" w:rsidP="009C16B3">
            <w:pPr>
              <w:jc w:val="center"/>
              <w:rPr>
                <w:color w:val="000000"/>
                <w:sz w:val="24"/>
                <w:szCs w:val="24"/>
                <w:lang w:eastAsia="vi-VN"/>
              </w:rPr>
            </w:pPr>
            <w:r w:rsidRPr="00BA1F55">
              <w:rPr>
                <w:color w:val="000000"/>
                <w:sz w:val="24"/>
                <w:szCs w:val="24"/>
                <w:lang w:eastAsia="vi-VN"/>
              </w:rPr>
              <w:t>6/1/2024</w:t>
            </w:r>
          </w:p>
        </w:tc>
        <w:tc>
          <w:tcPr>
            <w:tcW w:w="1134" w:type="dxa"/>
            <w:tcBorders>
              <w:top w:val="single" w:sz="4" w:space="0" w:color="8ED973"/>
              <w:left w:val="nil"/>
              <w:bottom w:val="single" w:sz="4" w:space="0" w:color="8ED973"/>
              <w:right w:val="single" w:sz="4" w:space="0" w:color="8ED973"/>
            </w:tcBorders>
            <w:shd w:val="clear" w:color="auto" w:fill="auto"/>
            <w:noWrap/>
            <w:vAlign w:val="center"/>
            <w:hideMark/>
          </w:tcPr>
          <w:p w14:paraId="17857C36" w14:textId="77777777" w:rsidR="00213333" w:rsidRPr="00BA1F55" w:rsidRDefault="00213333" w:rsidP="009C16B3">
            <w:pPr>
              <w:jc w:val="center"/>
              <w:rPr>
                <w:color w:val="000000"/>
                <w:sz w:val="24"/>
                <w:szCs w:val="24"/>
                <w:lang w:eastAsia="vi-VN"/>
              </w:rPr>
            </w:pPr>
            <w:r w:rsidRPr="00BA1F55">
              <w:rPr>
                <w:color w:val="000000"/>
                <w:sz w:val="24"/>
                <w:szCs w:val="24"/>
                <w:lang w:eastAsia="vi-VN"/>
              </w:rPr>
              <w:t>Trung Quốc</w:t>
            </w:r>
          </w:p>
        </w:tc>
      </w:tr>
      <w:tr w:rsidR="00EF401E" w:rsidRPr="00BA1F55" w14:paraId="1EF3FA79" w14:textId="77777777" w:rsidTr="00C959CD">
        <w:trPr>
          <w:trHeight w:val="552"/>
          <w:jc w:val="center"/>
        </w:trPr>
        <w:tc>
          <w:tcPr>
            <w:tcW w:w="1134" w:type="dxa"/>
            <w:tcBorders>
              <w:top w:val="single" w:sz="4" w:space="0" w:color="8ED973"/>
              <w:left w:val="single" w:sz="4" w:space="0" w:color="8ED973"/>
              <w:bottom w:val="single" w:sz="4" w:space="0" w:color="8ED973"/>
              <w:right w:val="nil"/>
            </w:tcBorders>
            <w:shd w:val="clear" w:color="DAF2D0" w:fill="DAF2D0"/>
            <w:noWrap/>
            <w:vAlign w:val="center"/>
            <w:hideMark/>
          </w:tcPr>
          <w:p w14:paraId="11D81159"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ME0007</w:t>
            </w:r>
          </w:p>
        </w:tc>
        <w:tc>
          <w:tcPr>
            <w:tcW w:w="1134" w:type="dxa"/>
            <w:tcBorders>
              <w:top w:val="single" w:sz="4" w:space="0" w:color="8ED973"/>
              <w:left w:val="nil"/>
              <w:bottom w:val="single" w:sz="4" w:space="0" w:color="8ED973"/>
              <w:right w:val="nil"/>
            </w:tcBorders>
            <w:shd w:val="clear" w:color="DAF2D0" w:fill="DAF2D0"/>
            <w:noWrap/>
            <w:vAlign w:val="center"/>
            <w:hideMark/>
          </w:tcPr>
          <w:p w14:paraId="291E43D9" w14:textId="77777777" w:rsidR="00213333" w:rsidRPr="00BA1F55" w:rsidRDefault="00213333" w:rsidP="009C16B3">
            <w:pPr>
              <w:jc w:val="center"/>
              <w:rPr>
                <w:color w:val="000000"/>
                <w:sz w:val="24"/>
                <w:szCs w:val="24"/>
                <w:lang w:eastAsia="vi-VN"/>
              </w:rPr>
            </w:pPr>
            <w:r w:rsidRPr="00BA1F55">
              <w:rPr>
                <w:color w:val="000000"/>
                <w:sz w:val="24"/>
                <w:szCs w:val="24"/>
                <w:lang w:eastAsia="vi-VN"/>
              </w:rPr>
              <w:t>Aspirin</w:t>
            </w:r>
          </w:p>
        </w:tc>
        <w:tc>
          <w:tcPr>
            <w:tcW w:w="1134" w:type="dxa"/>
            <w:tcBorders>
              <w:top w:val="single" w:sz="4" w:space="0" w:color="8ED973"/>
              <w:left w:val="nil"/>
              <w:bottom w:val="single" w:sz="4" w:space="0" w:color="8ED973"/>
              <w:right w:val="nil"/>
            </w:tcBorders>
            <w:shd w:val="clear" w:color="DAF2D0" w:fill="DAF2D0"/>
            <w:noWrap/>
            <w:vAlign w:val="center"/>
            <w:hideMark/>
          </w:tcPr>
          <w:p w14:paraId="091D9E5F" w14:textId="77777777" w:rsidR="00213333" w:rsidRPr="00BA1F55" w:rsidRDefault="00213333" w:rsidP="009C16B3">
            <w:pPr>
              <w:jc w:val="center"/>
              <w:rPr>
                <w:color w:val="000000"/>
                <w:sz w:val="24"/>
                <w:szCs w:val="24"/>
                <w:lang w:eastAsia="vi-VN"/>
              </w:rPr>
            </w:pPr>
            <w:r w:rsidRPr="00BA1F55">
              <w:rPr>
                <w:color w:val="000000"/>
                <w:sz w:val="24"/>
                <w:szCs w:val="24"/>
                <w:lang w:eastAsia="vi-VN"/>
              </w:rPr>
              <w:t>300mg</w:t>
            </w:r>
          </w:p>
        </w:tc>
        <w:tc>
          <w:tcPr>
            <w:tcW w:w="1134" w:type="dxa"/>
            <w:tcBorders>
              <w:top w:val="single" w:sz="4" w:space="0" w:color="8ED973"/>
              <w:left w:val="nil"/>
              <w:bottom w:val="single" w:sz="4" w:space="0" w:color="8ED973"/>
              <w:right w:val="nil"/>
            </w:tcBorders>
            <w:shd w:val="clear" w:color="DAF2D0" w:fill="DAF2D0"/>
            <w:noWrap/>
            <w:vAlign w:val="center"/>
            <w:hideMark/>
          </w:tcPr>
          <w:p w14:paraId="50516160"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viên</w:t>
            </w:r>
          </w:p>
        </w:tc>
        <w:tc>
          <w:tcPr>
            <w:tcW w:w="1134" w:type="dxa"/>
            <w:tcBorders>
              <w:top w:val="single" w:sz="4" w:space="0" w:color="8ED973"/>
              <w:left w:val="nil"/>
              <w:bottom w:val="single" w:sz="4" w:space="0" w:color="8ED973"/>
              <w:right w:val="nil"/>
            </w:tcBorders>
            <w:shd w:val="clear" w:color="DAF2D0" w:fill="DAF2D0"/>
            <w:noWrap/>
            <w:vAlign w:val="center"/>
            <w:hideMark/>
          </w:tcPr>
          <w:p w14:paraId="5D1188EC" w14:textId="77777777" w:rsidR="00213333" w:rsidRPr="00BA1F55" w:rsidRDefault="00213333" w:rsidP="009C16B3">
            <w:pPr>
              <w:jc w:val="center"/>
              <w:rPr>
                <w:color w:val="000000"/>
                <w:sz w:val="24"/>
                <w:szCs w:val="24"/>
                <w:lang w:eastAsia="vi-VN"/>
              </w:rPr>
            </w:pPr>
            <w:r w:rsidRPr="00BA1F55">
              <w:rPr>
                <w:color w:val="000000"/>
                <w:sz w:val="24"/>
                <w:szCs w:val="24"/>
                <w:lang w:eastAsia="vi-VN"/>
              </w:rPr>
              <w:t>Giảm đau</w:t>
            </w:r>
          </w:p>
        </w:tc>
        <w:tc>
          <w:tcPr>
            <w:tcW w:w="1134" w:type="dxa"/>
            <w:tcBorders>
              <w:top w:val="single" w:sz="4" w:space="0" w:color="8ED973"/>
              <w:left w:val="nil"/>
              <w:bottom w:val="single" w:sz="4" w:space="0" w:color="8ED973"/>
              <w:right w:val="nil"/>
            </w:tcBorders>
            <w:shd w:val="clear" w:color="DAF2D0" w:fill="DAF2D0"/>
            <w:noWrap/>
            <w:vAlign w:val="center"/>
            <w:hideMark/>
          </w:tcPr>
          <w:p w14:paraId="04BEB8E7" w14:textId="77777777" w:rsidR="00213333" w:rsidRPr="00BA1F55" w:rsidRDefault="00213333" w:rsidP="009C16B3">
            <w:pPr>
              <w:jc w:val="center"/>
              <w:rPr>
                <w:color w:val="000000"/>
                <w:sz w:val="24"/>
                <w:szCs w:val="24"/>
                <w:lang w:eastAsia="vi-VN"/>
              </w:rPr>
            </w:pPr>
            <w:r w:rsidRPr="00BA1F55">
              <w:rPr>
                <w:color w:val="000000"/>
                <w:sz w:val="24"/>
                <w:szCs w:val="24"/>
                <w:lang w:eastAsia="vi-VN"/>
              </w:rPr>
              <w:t>90</w:t>
            </w:r>
          </w:p>
        </w:tc>
        <w:tc>
          <w:tcPr>
            <w:tcW w:w="1134" w:type="dxa"/>
            <w:tcBorders>
              <w:top w:val="single" w:sz="4" w:space="0" w:color="8ED973"/>
              <w:left w:val="nil"/>
              <w:bottom w:val="single" w:sz="4" w:space="0" w:color="8ED973"/>
              <w:right w:val="nil"/>
            </w:tcBorders>
            <w:shd w:val="clear" w:color="DAF2D0" w:fill="DAF2D0"/>
            <w:noWrap/>
            <w:vAlign w:val="center"/>
            <w:hideMark/>
          </w:tcPr>
          <w:p w14:paraId="23C8305D" w14:textId="77777777" w:rsidR="00213333" w:rsidRPr="00BA1F55" w:rsidRDefault="00213333" w:rsidP="009C16B3">
            <w:pPr>
              <w:jc w:val="center"/>
              <w:rPr>
                <w:color w:val="000000"/>
                <w:sz w:val="24"/>
                <w:szCs w:val="24"/>
                <w:lang w:eastAsia="vi-VN"/>
              </w:rPr>
            </w:pPr>
            <w:r w:rsidRPr="00BA1F55">
              <w:rPr>
                <w:color w:val="000000"/>
                <w:sz w:val="24"/>
                <w:szCs w:val="24"/>
                <w:lang w:eastAsia="vi-VN"/>
              </w:rPr>
              <w:t>45000</w:t>
            </w:r>
          </w:p>
        </w:tc>
        <w:tc>
          <w:tcPr>
            <w:tcW w:w="1134" w:type="dxa"/>
            <w:tcBorders>
              <w:top w:val="single" w:sz="4" w:space="0" w:color="8ED973"/>
              <w:left w:val="nil"/>
              <w:bottom w:val="single" w:sz="4" w:space="0" w:color="8ED973"/>
              <w:right w:val="nil"/>
            </w:tcBorders>
            <w:shd w:val="clear" w:color="DAF2D0" w:fill="DAF2D0"/>
            <w:noWrap/>
            <w:vAlign w:val="center"/>
            <w:hideMark/>
          </w:tcPr>
          <w:p w14:paraId="51F42D56" w14:textId="77777777" w:rsidR="00213333" w:rsidRPr="00BA1F55" w:rsidRDefault="00213333" w:rsidP="009C16B3">
            <w:pPr>
              <w:jc w:val="center"/>
              <w:rPr>
                <w:color w:val="000000"/>
                <w:sz w:val="24"/>
                <w:szCs w:val="24"/>
                <w:lang w:eastAsia="vi-VN"/>
              </w:rPr>
            </w:pPr>
            <w:r w:rsidRPr="00BA1F55">
              <w:rPr>
                <w:color w:val="000000"/>
                <w:sz w:val="24"/>
                <w:szCs w:val="24"/>
                <w:lang w:eastAsia="vi-VN"/>
              </w:rPr>
              <w:t>4/1/2024</w:t>
            </w:r>
          </w:p>
        </w:tc>
        <w:tc>
          <w:tcPr>
            <w:tcW w:w="1134" w:type="dxa"/>
            <w:tcBorders>
              <w:top w:val="single" w:sz="4" w:space="0" w:color="8ED973"/>
              <w:left w:val="nil"/>
              <w:bottom w:val="single" w:sz="4" w:space="0" w:color="8ED973"/>
              <w:right w:val="nil"/>
            </w:tcBorders>
            <w:shd w:val="clear" w:color="DAF2D0" w:fill="DAF2D0"/>
            <w:noWrap/>
            <w:vAlign w:val="center"/>
            <w:hideMark/>
          </w:tcPr>
          <w:p w14:paraId="1F7C1602" w14:textId="77777777" w:rsidR="00213333" w:rsidRPr="00BA1F55" w:rsidRDefault="00213333" w:rsidP="009C16B3">
            <w:pPr>
              <w:jc w:val="center"/>
              <w:rPr>
                <w:color w:val="000000"/>
                <w:sz w:val="24"/>
                <w:szCs w:val="24"/>
                <w:lang w:eastAsia="vi-VN"/>
              </w:rPr>
            </w:pPr>
            <w:r w:rsidRPr="00BA1F55">
              <w:rPr>
                <w:color w:val="000000"/>
                <w:sz w:val="24"/>
                <w:szCs w:val="24"/>
                <w:lang w:eastAsia="vi-VN"/>
              </w:rPr>
              <w:t>3/15/2024</w:t>
            </w:r>
          </w:p>
        </w:tc>
        <w:tc>
          <w:tcPr>
            <w:tcW w:w="1134" w:type="dxa"/>
            <w:tcBorders>
              <w:top w:val="single" w:sz="4" w:space="0" w:color="8ED973"/>
              <w:left w:val="nil"/>
              <w:bottom w:val="single" w:sz="4" w:space="0" w:color="8ED973"/>
              <w:right w:val="single" w:sz="4" w:space="0" w:color="8ED973"/>
            </w:tcBorders>
            <w:shd w:val="clear" w:color="DAF2D0" w:fill="DAF2D0"/>
            <w:noWrap/>
            <w:vAlign w:val="center"/>
            <w:hideMark/>
          </w:tcPr>
          <w:p w14:paraId="7665156D" w14:textId="77777777" w:rsidR="00213333" w:rsidRPr="00BA1F55" w:rsidRDefault="00213333" w:rsidP="009C16B3">
            <w:pPr>
              <w:jc w:val="center"/>
              <w:rPr>
                <w:color w:val="000000"/>
                <w:sz w:val="24"/>
                <w:szCs w:val="24"/>
                <w:lang w:eastAsia="vi-VN"/>
              </w:rPr>
            </w:pPr>
            <w:r w:rsidRPr="00BA1F55">
              <w:rPr>
                <w:color w:val="000000"/>
                <w:sz w:val="24"/>
                <w:szCs w:val="24"/>
                <w:lang w:eastAsia="vi-VN"/>
              </w:rPr>
              <w:t>Đức</w:t>
            </w:r>
          </w:p>
        </w:tc>
      </w:tr>
      <w:tr w:rsidR="00A008BD" w:rsidRPr="00BA1F55" w14:paraId="73D8F170" w14:textId="77777777" w:rsidTr="00C959CD">
        <w:trPr>
          <w:trHeight w:val="552"/>
          <w:jc w:val="center"/>
        </w:trPr>
        <w:tc>
          <w:tcPr>
            <w:tcW w:w="1134" w:type="dxa"/>
            <w:tcBorders>
              <w:top w:val="single" w:sz="4" w:space="0" w:color="8ED973"/>
              <w:left w:val="single" w:sz="4" w:space="0" w:color="8ED973"/>
              <w:bottom w:val="single" w:sz="4" w:space="0" w:color="8ED973"/>
              <w:right w:val="nil"/>
            </w:tcBorders>
            <w:shd w:val="clear" w:color="auto" w:fill="auto"/>
            <w:noWrap/>
            <w:vAlign w:val="center"/>
            <w:hideMark/>
          </w:tcPr>
          <w:p w14:paraId="10DCC1D0"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ME0008</w:t>
            </w:r>
          </w:p>
        </w:tc>
        <w:tc>
          <w:tcPr>
            <w:tcW w:w="1134" w:type="dxa"/>
            <w:tcBorders>
              <w:top w:val="single" w:sz="4" w:space="0" w:color="8ED973"/>
              <w:left w:val="nil"/>
              <w:bottom w:val="single" w:sz="4" w:space="0" w:color="8ED973"/>
              <w:right w:val="nil"/>
            </w:tcBorders>
            <w:shd w:val="clear" w:color="auto" w:fill="auto"/>
            <w:noWrap/>
            <w:vAlign w:val="center"/>
            <w:hideMark/>
          </w:tcPr>
          <w:p w14:paraId="0003F17A"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Metformin</w:t>
            </w:r>
          </w:p>
        </w:tc>
        <w:tc>
          <w:tcPr>
            <w:tcW w:w="1134" w:type="dxa"/>
            <w:tcBorders>
              <w:top w:val="single" w:sz="4" w:space="0" w:color="8ED973"/>
              <w:left w:val="nil"/>
              <w:bottom w:val="single" w:sz="4" w:space="0" w:color="8ED973"/>
              <w:right w:val="nil"/>
            </w:tcBorders>
            <w:shd w:val="clear" w:color="auto" w:fill="auto"/>
            <w:noWrap/>
            <w:vAlign w:val="center"/>
            <w:hideMark/>
          </w:tcPr>
          <w:p w14:paraId="32538F8A" w14:textId="77777777" w:rsidR="00213333" w:rsidRPr="00BA1F55" w:rsidRDefault="00213333" w:rsidP="009C16B3">
            <w:pPr>
              <w:jc w:val="center"/>
              <w:rPr>
                <w:color w:val="000000"/>
                <w:sz w:val="24"/>
                <w:szCs w:val="24"/>
                <w:lang w:eastAsia="vi-VN"/>
              </w:rPr>
            </w:pPr>
            <w:r w:rsidRPr="00BA1F55">
              <w:rPr>
                <w:color w:val="000000"/>
                <w:sz w:val="24"/>
                <w:szCs w:val="24"/>
                <w:lang w:eastAsia="vi-VN"/>
              </w:rPr>
              <w:t>850mg</w:t>
            </w:r>
          </w:p>
        </w:tc>
        <w:tc>
          <w:tcPr>
            <w:tcW w:w="1134" w:type="dxa"/>
            <w:tcBorders>
              <w:top w:val="single" w:sz="4" w:space="0" w:color="8ED973"/>
              <w:left w:val="nil"/>
              <w:bottom w:val="single" w:sz="4" w:space="0" w:color="8ED973"/>
              <w:right w:val="nil"/>
            </w:tcBorders>
            <w:shd w:val="clear" w:color="auto" w:fill="auto"/>
            <w:noWrap/>
            <w:vAlign w:val="center"/>
            <w:hideMark/>
          </w:tcPr>
          <w:p w14:paraId="4AB68025"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viên</w:t>
            </w:r>
          </w:p>
        </w:tc>
        <w:tc>
          <w:tcPr>
            <w:tcW w:w="1134" w:type="dxa"/>
            <w:tcBorders>
              <w:top w:val="single" w:sz="4" w:space="0" w:color="8ED973"/>
              <w:left w:val="nil"/>
              <w:bottom w:val="single" w:sz="4" w:space="0" w:color="8ED973"/>
              <w:right w:val="nil"/>
            </w:tcBorders>
            <w:shd w:val="clear" w:color="auto" w:fill="auto"/>
            <w:noWrap/>
            <w:vAlign w:val="center"/>
            <w:hideMark/>
          </w:tcPr>
          <w:p w14:paraId="565ED907" w14:textId="77777777" w:rsidR="00213333" w:rsidRPr="00BA1F55" w:rsidRDefault="00213333" w:rsidP="009C16B3">
            <w:pPr>
              <w:jc w:val="center"/>
              <w:rPr>
                <w:color w:val="000000"/>
                <w:sz w:val="24"/>
                <w:szCs w:val="24"/>
                <w:lang w:eastAsia="vi-VN"/>
              </w:rPr>
            </w:pPr>
            <w:r w:rsidRPr="00BA1F55">
              <w:rPr>
                <w:color w:val="000000"/>
                <w:sz w:val="24"/>
                <w:szCs w:val="24"/>
                <w:lang w:eastAsia="vi-VN"/>
              </w:rPr>
              <w:t>Tiểu đường</w:t>
            </w:r>
          </w:p>
        </w:tc>
        <w:tc>
          <w:tcPr>
            <w:tcW w:w="1134" w:type="dxa"/>
            <w:tcBorders>
              <w:top w:val="single" w:sz="4" w:space="0" w:color="8ED973"/>
              <w:left w:val="nil"/>
              <w:bottom w:val="single" w:sz="4" w:space="0" w:color="8ED973"/>
              <w:right w:val="nil"/>
            </w:tcBorders>
            <w:shd w:val="clear" w:color="auto" w:fill="auto"/>
            <w:noWrap/>
            <w:vAlign w:val="center"/>
            <w:hideMark/>
          </w:tcPr>
          <w:p w14:paraId="0FB8D1F0"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110</w:t>
            </w:r>
          </w:p>
        </w:tc>
        <w:tc>
          <w:tcPr>
            <w:tcW w:w="1134" w:type="dxa"/>
            <w:tcBorders>
              <w:top w:val="single" w:sz="4" w:space="0" w:color="8ED973"/>
              <w:left w:val="nil"/>
              <w:bottom w:val="single" w:sz="4" w:space="0" w:color="8ED973"/>
              <w:right w:val="nil"/>
            </w:tcBorders>
            <w:shd w:val="clear" w:color="auto" w:fill="auto"/>
            <w:noWrap/>
            <w:vAlign w:val="center"/>
            <w:hideMark/>
          </w:tcPr>
          <w:p w14:paraId="405AA959" w14:textId="77777777" w:rsidR="00213333" w:rsidRPr="00BA1F55" w:rsidRDefault="00213333" w:rsidP="009C16B3">
            <w:pPr>
              <w:jc w:val="center"/>
              <w:rPr>
                <w:color w:val="000000"/>
                <w:sz w:val="24"/>
                <w:szCs w:val="24"/>
                <w:lang w:eastAsia="vi-VN"/>
              </w:rPr>
            </w:pPr>
            <w:r w:rsidRPr="00BA1F55">
              <w:rPr>
                <w:color w:val="000000"/>
                <w:sz w:val="24"/>
                <w:szCs w:val="24"/>
                <w:lang w:eastAsia="vi-VN"/>
              </w:rPr>
              <w:t>90000</w:t>
            </w:r>
          </w:p>
        </w:tc>
        <w:tc>
          <w:tcPr>
            <w:tcW w:w="1134" w:type="dxa"/>
            <w:tcBorders>
              <w:top w:val="single" w:sz="4" w:space="0" w:color="8ED973"/>
              <w:left w:val="nil"/>
              <w:bottom w:val="single" w:sz="4" w:space="0" w:color="8ED973"/>
              <w:right w:val="nil"/>
            </w:tcBorders>
            <w:shd w:val="clear" w:color="auto" w:fill="auto"/>
            <w:noWrap/>
            <w:vAlign w:val="center"/>
            <w:hideMark/>
          </w:tcPr>
          <w:p w14:paraId="711F87E8"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10/1/2025</w:t>
            </w:r>
          </w:p>
        </w:tc>
        <w:tc>
          <w:tcPr>
            <w:tcW w:w="1134" w:type="dxa"/>
            <w:tcBorders>
              <w:top w:val="single" w:sz="4" w:space="0" w:color="8ED973"/>
              <w:left w:val="nil"/>
              <w:bottom w:val="single" w:sz="4" w:space="0" w:color="8ED973"/>
              <w:right w:val="nil"/>
            </w:tcBorders>
            <w:shd w:val="clear" w:color="auto" w:fill="auto"/>
            <w:noWrap/>
            <w:vAlign w:val="center"/>
            <w:hideMark/>
          </w:tcPr>
          <w:p w14:paraId="61ADC18C" w14:textId="77777777" w:rsidR="00213333" w:rsidRPr="00BA1F55" w:rsidRDefault="00213333" w:rsidP="009C16B3">
            <w:pPr>
              <w:jc w:val="center"/>
              <w:rPr>
                <w:color w:val="000000"/>
                <w:sz w:val="24"/>
                <w:szCs w:val="24"/>
                <w:lang w:eastAsia="vi-VN"/>
              </w:rPr>
            </w:pPr>
            <w:r w:rsidRPr="00BA1F55">
              <w:rPr>
                <w:color w:val="000000"/>
                <w:sz w:val="24"/>
                <w:szCs w:val="24"/>
                <w:lang w:eastAsia="vi-VN"/>
              </w:rPr>
              <w:t>2/10/2024</w:t>
            </w:r>
          </w:p>
        </w:tc>
        <w:tc>
          <w:tcPr>
            <w:tcW w:w="1134" w:type="dxa"/>
            <w:tcBorders>
              <w:top w:val="single" w:sz="4" w:space="0" w:color="8ED973"/>
              <w:left w:val="nil"/>
              <w:bottom w:val="single" w:sz="4" w:space="0" w:color="8ED973"/>
              <w:right w:val="single" w:sz="4" w:space="0" w:color="8ED973"/>
            </w:tcBorders>
            <w:shd w:val="clear" w:color="auto" w:fill="auto"/>
            <w:noWrap/>
            <w:vAlign w:val="center"/>
            <w:hideMark/>
          </w:tcPr>
          <w:p w14:paraId="61E6F1D9" w14:textId="77777777" w:rsidR="00213333" w:rsidRPr="00BA1F55" w:rsidRDefault="00213333" w:rsidP="009C16B3">
            <w:pPr>
              <w:jc w:val="center"/>
              <w:rPr>
                <w:color w:val="000000"/>
                <w:sz w:val="24"/>
                <w:szCs w:val="24"/>
                <w:lang w:eastAsia="vi-VN"/>
              </w:rPr>
            </w:pPr>
            <w:r w:rsidRPr="00BA1F55">
              <w:rPr>
                <w:color w:val="000000"/>
                <w:sz w:val="24"/>
                <w:szCs w:val="24"/>
                <w:lang w:eastAsia="vi-VN"/>
              </w:rPr>
              <w:t>Hàn Quốc</w:t>
            </w:r>
          </w:p>
        </w:tc>
      </w:tr>
      <w:tr w:rsidR="00EF401E" w:rsidRPr="00BA1F55" w14:paraId="40B0691E" w14:textId="77777777" w:rsidTr="00C959CD">
        <w:trPr>
          <w:trHeight w:val="552"/>
          <w:jc w:val="center"/>
        </w:trPr>
        <w:tc>
          <w:tcPr>
            <w:tcW w:w="1134" w:type="dxa"/>
            <w:tcBorders>
              <w:top w:val="single" w:sz="4" w:space="0" w:color="8ED973"/>
              <w:left w:val="single" w:sz="4" w:space="0" w:color="8ED973"/>
              <w:bottom w:val="single" w:sz="4" w:space="0" w:color="8ED973"/>
              <w:right w:val="nil"/>
            </w:tcBorders>
            <w:shd w:val="clear" w:color="DAF2D0" w:fill="DAF2D0"/>
            <w:noWrap/>
            <w:vAlign w:val="center"/>
            <w:hideMark/>
          </w:tcPr>
          <w:p w14:paraId="64B34D32"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ME0009</w:t>
            </w:r>
          </w:p>
        </w:tc>
        <w:tc>
          <w:tcPr>
            <w:tcW w:w="1134" w:type="dxa"/>
            <w:tcBorders>
              <w:top w:val="single" w:sz="4" w:space="0" w:color="8ED973"/>
              <w:left w:val="nil"/>
              <w:bottom w:val="single" w:sz="4" w:space="0" w:color="8ED973"/>
              <w:right w:val="nil"/>
            </w:tcBorders>
            <w:shd w:val="clear" w:color="DAF2D0" w:fill="DAF2D0"/>
            <w:noWrap/>
            <w:vAlign w:val="center"/>
            <w:hideMark/>
          </w:tcPr>
          <w:p w14:paraId="4DA56C94" w14:textId="77777777" w:rsidR="00213333" w:rsidRPr="00BA1F55" w:rsidRDefault="00213333" w:rsidP="009C16B3">
            <w:pPr>
              <w:jc w:val="center"/>
              <w:rPr>
                <w:color w:val="000000"/>
                <w:sz w:val="24"/>
                <w:szCs w:val="24"/>
                <w:lang w:eastAsia="vi-VN"/>
              </w:rPr>
            </w:pPr>
            <w:r w:rsidRPr="00BA1F55">
              <w:rPr>
                <w:color w:val="000000"/>
                <w:sz w:val="24"/>
                <w:szCs w:val="24"/>
                <w:lang w:eastAsia="vi-VN"/>
              </w:rPr>
              <w:t>Loratadine</w:t>
            </w:r>
          </w:p>
        </w:tc>
        <w:tc>
          <w:tcPr>
            <w:tcW w:w="1134" w:type="dxa"/>
            <w:tcBorders>
              <w:top w:val="single" w:sz="4" w:space="0" w:color="8ED973"/>
              <w:left w:val="nil"/>
              <w:bottom w:val="single" w:sz="4" w:space="0" w:color="8ED973"/>
              <w:right w:val="nil"/>
            </w:tcBorders>
            <w:shd w:val="clear" w:color="DAF2D0" w:fill="DAF2D0"/>
            <w:noWrap/>
            <w:vAlign w:val="center"/>
            <w:hideMark/>
          </w:tcPr>
          <w:p w14:paraId="5E433571"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10mg</w:t>
            </w:r>
          </w:p>
        </w:tc>
        <w:tc>
          <w:tcPr>
            <w:tcW w:w="1134" w:type="dxa"/>
            <w:tcBorders>
              <w:top w:val="single" w:sz="4" w:space="0" w:color="8ED973"/>
              <w:left w:val="nil"/>
              <w:bottom w:val="single" w:sz="4" w:space="0" w:color="8ED973"/>
              <w:right w:val="nil"/>
            </w:tcBorders>
            <w:shd w:val="clear" w:color="DAF2D0" w:fill="DAF2D0"/>
            <w:noWrap/>
            <w:vAlign w:val="center"/>
            <w:hideMark/>
          </w:tcPr>
          <w:p w14:paraId="53661B6C"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viên</w:t>
            </w:r>
          </w:p>
        </w:tc>
        <w:tc>
          <w:tcPr>
            <w:tcW w:w="1134" w:type="dxa"/>
            <w:tcBorders>
              <w:top w:val="single" w:sz="4" w:space="0" w:color="8ED973"/>
              <w:left w:val="nil"/>
              <w:bottom w:val="single" w:sz="4" w:space="0" w:color="8ED973"/>
              <w:right w:val="nil"/>
            </w:tcBorders>
            <w:shd w:val="clear" w:color="DAF2D0" w:fill="DAF2D0"/>
            <w:noWrap/>
            <w:vAlign w:val="center"/>
            <w:hideMark/>
          </w:tcPr>
          <w:p w14:paraId="0F36E33E" w14:textId="77777777" w:rsidR="00213333" w:rsidRPr="00BA1F55" w:rsidRDefault="00213333" w:rsidP="009C16B3">
            <w:pPr>
              <w:jc w:val="center"/>
              <w:rPr>
                <w:color w:val="000000"/>
                <w:sz w:val="24"/>
                <w:szCs w:val="24"/>
                <w:lang w:eastAsia="vi-VN"/>
              </w:rPr>
            </w:pPr>
            <w:r w:rsidRPr="00BA1F55">
              <w:rPr>
                <w:color w:val="000000"/>
                <w:sz w:val="24"/>
                <w:szCs w:val="24"/>
                <w:lang w:eastAsia="vi-VN"/>
              </w:rPr>
              <w:t>Dị ứng</w:t>
            </w:r>
          </w:p>
        </w:tc>
        <w:tc>
          <w:tcPr>
            <w:tcW w:w="1134" w:type="dxa"/>
            <w:tcBorders>
              <w:top w:val="single" w:sz="4" w:space="0" w:color="8ED973"/>
              <w:left w:val="nil"/>
              <w:bottom w:val="single" w:sz="4" w:space="0" w:color="8ED973"/>
              <w:right w:val="nil"/>
            </w:tcBorders>
            <w:shd w:val="clear" w:color="DAF2D0" w:fill="DAF2D0"/>
            <w:noWrap/>
            <w:vAlign w:val="center"/>
            <w:hideMark/>
          </w:tcPr>
          <w:p w14:paraId="47B86F4E" w14:textId="77777777" w:rsidR="00213333" w:rsidRPr="00BA1F55" w:rsidRDefault="00213333" w:rsidP="009C16B3">
            <w:pPr>
              <w:jc w:val="center"/>
              <w:rPr>
                <w:color w:val="000000"/>
                <w:sz w:val="24"/>
                <w:szCs w:val="24"/>
                <w:lang w:eastAsia="vi-VN"/>
              </w:rPr>
            </w:pPr>
            <w:r w:rsidRPr="00BA1F55">
              <w:rPr>
                <w:color w:val="000000"/>
                <w:sz w:val="24"/>
                <w:szCs w:val="24"/>
                <w:lang w:eastAsia="vi-VN"/>
              </w:rPr>
              <w:t>75</w:t>
            </w:r>
          </w:p>
        </w:tc>
        <w:tc>
          <w:tcPr>
            <w:tcW w:w="1134" w:type="dxa"/>
            <w:tcBorders>
              <w:top w:val="single" w:sz="4" w:space="0" w:color="8ED973"/>
              <w:left w:val="nil"/>
              <w:bottom w:val="single" w:sz="4" w:space="0" w:color="8ED973"/>
              <w:right w:val="nil"/>
            </w:tcBorders>
            <w:shd w:val="clear" w:color="DAF2D0" w:fill="DAF2D0"/>
            <w:noWrap/>
            <w:vAlign w:val="center"/>
            <w:hideMark/>
          </w:tcPr>
          <w:p w14:paraId="0992DC81" w14:textId="77777777" w:rsidR="00213333" w:rsidRPr="00BA1F55" w:rsidRDefault="00213333" w:rsidP="009C16B3">
            <w:pPr>
              <w:jc w:val="center"/>
              <w:rPr>
                <w:color w:val="000000"/>
                <w:sz w:val="24"/>
                <w:szCs w:val="24"/>
                <w:lang w:eastAsia="vi-VN"/>
              </w:rPr>
            </w:pPr>
            <w:r w:rsidRPr="00BA1F55">
              <w:rPr>
                <w:color w:val="000000"/>
                <w:sz w:val="24"/>
                <w:szCs w:val="24"/>
                <w:lang w:eastAsia="vi-VN"/>
              </w:rPr>
              <w:t>30000</w:t>
            </w:r>
          </w:p>
        </w:tc>
        <w:tc>
          <w:tcPr>
            <w:tcW w:w="1134" w:type="dxa"/>
            <w:tcBorders>
              <w:top w:val="single" w:sz="4" w:space="0" w:color="8ED973"/>
              <w:left w:val="nil"/>
              <w:bottom w:val="single" w:sz="4" w:space="0" w:color="8ED973"/>
              <w:right w:val="nil"/>
            </w:tcBorders>
            <w:shd w:val="clear" w:color="DAF2D0" w:fill="DAF2D0"/>
            <w:noWrap/>
            <w:vAlign w:val="center"/>
            <w:hideMark/>
          </w:tcPr>
          <w:p w14:paraId="6221FA2F" w14:textId="77777777" w:rsidR="00213333" w:rsidRPr="00BA1F55" w:rsidRDefault="00213333" w:rsidP="009C16B3">
            <w:pPr>
              <w:jc w:val="center"/>
              <w:rPr>
                <w:color w:val="000000"/>
                <w:sz w:val="24"/>
                <w:szCs w:val="24"/>
                <w:lang w:eastAsia="vi-VN"/>
              </w:rPr>
            </w:pPr>
            <w:r w:rsidRPr="00BA1F55">
              <w:rPr>
                <w:color w:val="000000"/>
                <w:sz w:val="24"/>
                <w:szCs w:val="24"/>
                <w:lang w:eastAsia="vi-VN"/>
              </w:rPr>
              <w:t>6/15/2025</w:t>
            </w:r>
          </w:p>
        </w:tc>
        <w:tc>
          <w:tcPr>
            <w:tcW w:w="1134" w:type="dxa"/>
            <w:tcBorders>
              <w:top w:val="single" w:sz="4" w:space="0" w:color="8ED973"/>
              <w:left w:val="nil"/>
              <w:bottom w:val="single" w:sz="4" w:space="0" w:color="8ED973"/>
              <w:right w:val="nil"/>
            </w:tcBorders>
            <w:shd w:val="clear" w:color="DAF2D0" w:fill="DAF2D0"/>
            <w:noWrap/>
            <w:vAlign w:val="center"/>
            <w:hideMark/>
          </w:tcPr>
          <w:p w14:paraId="4C87B530"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1/20/2024</w:t>
            </w:r>
          </w:p>
        </w:tc>
        <w:tc>
          <w:tcPr>
            <w:tcW w:w="1134" w:type="dxa"/>
            <w:tcBorders>
              <w:top w:val="single" w:sz="4" w:space="0" w:color="8ED973"/>
              <w:left w:val="nil"/>
              <w:bottom w:val="single" w:sz="4" w:space="0" w:color="8ED973"/>
              <w:right w:val="single" w:sz="4" w:space="0" w:color="8ED973"/>
            </w:tcBorders>
            <w:shd w:val="clear" w:color="DAF2D0" w:fill="DAF2D0"/>
            <w:noWrap/>
            <w:vAlign w:val="center"/>
            <w:hideMark/>
          </w:tcPr>
          <w:p w14:paraId="0D3EE3A8"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Việt Nam</w:t>
            </w:r>
          </w:p>
        </w:tc>
      </w:tr>
      <w:tr w:rsidR="00A008BD" w:rsidRPr="00BA1F55" w14:paraId="4DC94491" w14:textId="77777777" w:rsidTr="00C959CD">
        <w:trPr>
          <w:trHeight w:val="552"/>
          <w:jc w:val="center"/>
        </w:trPr>
        <w:tc>
          <w:tcPr>
            <w:tcW w:w="1134" w:type="dxa"/>
            <w:tcBorders>
              <w:top w:val="single" w:sz="4" w:space="0" w:color="8ED973"/>
              <w:left w:val="single" w:sz="4" w:space="0" w:color="8ED973"/>
              <w:bottom w:val="single" w:sz="4" w:space="0" w:color="8ED973"/>
              <w:right w:val="nil"/>
            </w:tcBorders>
            <w:shd w:val="clear" w:color="auto" w:fill="auto"/>
            <w:noWrap/>
            <w:vAlign w:val="center"/>
            <w:hideMark/>
          </w:tcPr>
          <w:p w14:paraId="4ABD6982"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ME0010</w:t>
            </w:r>
          </w:p>
        </w:tc>
        <w:tc>
          <w:tcPr>
            <w:tcW w:w="1134" w:type="dxa"/>
            <w:tcBorders>
              <w:top w:val="single" w:sz="4" w:space="0" w:color="8ED973"/>
              <w:left w:val="nil"/>
              <w:bottom w:val="single" w:sz="4" w:space="0" w:color="8ED973"/>
              <w:right w:val="nil"/>
            </w:tcBorders>
            <w:shd w:val="clear" w:color="auto" w:fill="auto"/>
            <w:noWrap/>
            <w:vAlign w:val="center"/>
            <w:hideMark/>
          </w:tcPr>
          <w:p w14:paraId="5F857040"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Vitamin C</w:t>
            </w:r>
          </w:p>
        </w:tc>
        <w:tc>
          <w:tcPr>
            <w:tcW w:w="1134" w:type="dxa"/>
            <w:tcBorders>
              <w:top w:val="single" w:sz="4" w:space="0" w:color="8ED973"/>
              <w:left w:val="nil"/>
              <w:bottom w:val="single" w:sz="4" w:space="0" w:color="8ED973"/>
              <w:right w:val="nil"/>
            </w:tcBorders>
            <w:shd w:val="clear" w:color="auto" w:fill="auto"/>
            <w:noWrap/>
            <w:vAlign w:val="center"/>
            <w:hideMark/>
          </w:tcPr>
          <w:p w14:paraId="1D3020CB" w14:textId="77777777" w:rsidR="00213333" w:rsidRPr="00BA1F55" w:rsidRDefault="00213333" w:rsidP="009C16B3">
            <w:pPr>
              <w:jc w:val="center"/>
              <w:rPr>
                <w:color w:val="000000"/>
                <w:sz w:val="24"/>
                <w:szCs w:val="24"/>
                <w:lang w:eastAsia="vi-VN"/>
              </w:rPr>
            </w:pPr>
            <w:r w:rsidRPr="00BA1F55">
              <w:rPr>
                <w:color w:val="000000"/>
                <w:sz w:val="24"/>
                <w:szCs w:val="24"/>
                <w:lang w:eastAsia="vi-VN"/>
              </w:rPr>
              <w:t>500mg</w:t>
            </w:r>
          </w:p>
        </w:tc>
        <w:tc>
          <w:tcPr>
            <w:tcW w:w="1134" w:type="dxa"/>
            <w:tcBorders>
              <w:top w:val="single" w:sz="4" w:space="0" w:color="8ED973"/>
              <w:left w:val="nil"/>
              <w:bottom w:val="single" w:sz="4" w:space="0" w:color="8ED973"/>
              <w:right w:val="nil"/>
            </w:tcBorders>
            <w:shd w:val="clear" w:color="auto" w:fill="auto"/>
            <w:noWrap/>
            <w:vAlign w:val="center"/>
            <w:hideMark/>
          </w:tcPr>
          <w:p w14:paraId="5A66C18B"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viên</w:t>
            </w:r>
          </w:p>
        </w:tc>
        <w:tc>
          <w:tcPr>
            <w:tcW w:w="1134" w:type="dxa"/>
            <w:tcBorders>
              <w:top w:val="single" w:sz="4" w:space="0" w:color="8ED973"/>
              <w:left w:val="nil"/>
              <w:bottom w:val="single" w:sz="4" w:space="0" w:color="8ED973"/>
              <w:right w:val="nil"/>
            </w:tcBorders>
            <w:shd w:val="clear" w:color="auto" w:fill="auto"/>
            <w:noWrap/>
            <w:vAlign w:val="center"/>
            <w:hideMark/>
          </w:tcPr>
          <w:p w14:paraId="331BDB5F" w14:textId="77777777" w:rsidR="00213333" w:rsidRPr="00BA1F55" w:rsidRDefault="00213333" w:rsidP="009C16B3">
            <w:pPr>
              <w:jc w:val="center"/>
              <w:rPr>
                <w:color w:val="000000"/>
                <w:sz w:val="24"/>
                <w:szCs w:val="24"/>
                <w:lang w:eastAsia="vi-VN"/>
              </w:rPr>
            </w:pPr>
            <w:r w:rsidRPr="00BA1F55">
              <w:rPr>
                <w:color w:val="000000"/>
                <w:sz w:val="24"/>
                <w:szCs w:val="24"/>
                <w:lang w:eastAsia="vi-VN"/>
              </w:rPr>
              <w:t>Bổ sung</w:t>
            </w:r>
          </w:p>
        </w:tc>
        <w:tc>
          <w:tcPr>
            <w:tcW w:w="1134" w:type="dxa"/>
            <w:tcBorders>
              <w:top w:val="single" w:sz="4" w:space="0" w:color="8ED973"/>
              <w:left w:val="nil"/>
              <w:bottom w:val="single" w:sz="4" w:space="0" w:color="8ED973"/>
              <w:right w:val="nil"/>
            </w:tcBorders>
            <w:shd w:val="clear" w:color="auto" w:fill="auto"/>
            <w:noWrap/>
            <w:vAlign w:val="center"/>
            <w:hideMark/>
          </w:tcPr>
          <w:p w14:paraId="4EBB983D" w14:textId="77777777" w:rsidR="00213333" w:rsidRPr="00BA1F55" w:rsidRDefault="00213333" w:rsidP="009C16B3">
            <w:pPr>
              <w:jc w:val="center"/>
              <w:rPr>
                <w:color w:val="000000"/>
                <w:sz w:val="24"/>
                <w:szCs w:val="24"/>
                <w:lang w:eastAsia="vi-VN"/>
              </w:rPr>
            </w:pPr>
            <w:r w:rsidRPr="00BA1F55">
              <w:rPr>
                <w:color w:val="000000"/>
                <w:sz w:val="24"/>
                <w:szCs w:val="24"/>
                <w:lang w:eastAsia="vi-VN"/>
              </w:rPr>
              <w:t>300</w:t>
            </w:r>
          </w:p>
        </w:tc>
        <w:tc>
          <w:tcPr>
            <w:tcW w:w="1134" w:type="dxa"/>
            <w:tcBorders>
              <w:top w:val="single" w:sz="4" w:space="0" w:color="8ED973"/>
              <w:left w:val="nil"/>
              <w:bottom w:val="single" w:sz="4" w:space="0" w:color="8ED973"/>
              <w:right w:val="nil"/>
            </w:tcBorders>
            <w:shd w:val="clear" w:color="auto" w:fill="auto"/>
            <w:noWrap/>
            <w:vAlign w:val="center"/>
            <w:hideMark/>
          </w:tcPr>
          <w:p w14:paraId="0DCC3601" w14:textId="77777777" w:rsidR="00213333" w:rsidRPr="00BA1F55" w:rsidRDefault="00213333" w:rsidP="009C16B3">
            <w:pPr>
              <w:jc w:val="center"/>
              <w:rPr>
                <w:color w:val="000000"/>
                <w:sz w:val="24"/>
                <w:szCs w:val="24"/>
                <w:lang w:eastAsia="vi-VN"/>
              </w:rPr>
            </w:pPr>
            <w:r w:rsidRPr="00BA1F55">
              <w:rPr>
                <w:color w:val="000000"/>
                <w:sz w:val="24"/>
                <w:szCs w:val="24"/>
                <w:lang w:eastAsia="vi-VN"/>
              </w:rPr>
              <w:t>25000</w:t>
            </w:r>
          </w:p>
        </w:tc>
        <w:tc>
          <w:tcPr>
            <w:tcW w:w="1134" w:type="dxa"/>
            <w:tcBorders>
              <w:top w:val="single" w:sz="4" w:space="0" w:color="8ED973"/>
              <w:left w:val="nil"/>
              <w:bottom w:val="single" w:sz="4" w:space="0" w:color="8ED973"/>
              <w:right w:val="nil"/>
            </w:tcBorders>
            <w:shd w:val="clear" w:color="auto" w:fill="auto"/>
            <w:noWrap/>
            <w:vAlign w:val="center"/>
            <w:hideMark/>
          </w:tcPr>
          <w:p w14:paraId="6E406FAB"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12/20/2025</w:t>
            </w:r>
          </w:p>
        </w:tc>
        <w:tc>
          <w:tcPr>
            <w:tcW w:w="1134" w:type="dxa"/>
            <w:tcBorders>
              <w:top w:val="single" w:sz="4" w:space="0" w:color="8ED973"/>
              <w:left w:val="nil"/>
              <w:bottom w:val="single" w:sz="4" w:space="0" w:color="8ED973"/>
              <w:right w:val="nil"/>
            </w:tcBorders>
            <w:shd w:val="clear" w:color="auto" w:fill="auto"/>
            <w:noWrap/>
            <w:vAlign w:val="center"/>
            <w:hideMark/>
          </w:tcPr>
          <w:p w14:paraId="3908F2E0" w14:textId="77777777" w:rsidR="00213333" w:rsidRPr="00BA1F55" w:rsidRDefault="00213333" w:rsidP="009C16B3">
            <w:pPr>
              <w:jc w:val="center"/>
              <w:rPr>
                <w:color w:val="000000"/>
                <w:sz w:val="24"/>
                <w:szCs w:val="24"/>
                <w:lang w:eastAsia="vi-VN"/>
              </w:rPr>
            </w:pPr>
            <w:r w:rsidRPr="00BA1F55">
              <w:rPr>
                <w:color w:val="000000"/>
                <w:sz w:val="24"/>
                <w:szCs w:val="24"/>
                <w:lang w:eastAsia="vi-VN"/>
              </w:rPr>
              <w:t>3/5/2024</w:t>
            </w:r>
          </w:p>
        </w:tc>
        <w:tc>
          <w:tcPr>
            <w:tcW w:w="1134" w:type="dxa"/>
            <w:tcBorders>
              <w:top w:val="single" w:sz="4" w:space="0" w:color="8ED973"/>
              <w:left w:val="nil"/>
              <w:bottom w:val="single" w:sz="4" w:space="0" w:color="8ED973"/>
              <w:right w:val="single" w:sz="4" w:space="0" w:color="8ED973"/>
            </w:tcBorders>
            <w:shd w:val="clear" w:color="auto" w:fill="auto"/>
            <w:noWrap/>
            <w:vAlign w:val="center"/>
            <w:hideMark/>
          </w:tcPr>
          <w:p w14:paraId="275A49AD" w14:textId="77777777" w:rsidR="00213333" w:rsidRPr="00BA1F55" w:rsidRDefault="00213333" w:rsidP="009C16B3">
            <w:pPr>
              <w:jc w:val="center"/>
              <w:rPr>
                <w:color w:val="000000"/>
                <w:sz w:val="24"/>
                <w:szCs w:val="24"/>
                <w:lang w:eastAsia="vi-VN"/>
              </w:rPr>
            </w:pPr>
            <w:r w:rsidRPr="00BA1F55">
              <w:rPr>
                <w:color w:val="000000"/>
                <w:sz w:val="24"/>
                <w:szCs w:val="24"/>
                <w:lang w:eastAsia="vi-VN"/>
              </w:rPr>
              <w:t>Ấn Độ</w:t>
            </w:r>
          </w:p>
        </w:tc>
      </w:tr>
    </w:tbl>
    <w:p w14:paraId="3D585CE5" w14:textId="77777777" w:rsidR="00A63A17" w:rsidRPr="00BA1F55" w:rsidRDefault="00A63A17" w:rsidP="00E70C8D">
      <w:pPr>
        <w:spacing w:before="149" w:line="360" w:lineRule="auto"/>
        <w:ind w:right="622"/>
        <w:jc w:val="center"/>
        <w:rPr>
          <w:b/>
          <w:bCs/>
          <w:sz w:val="26"/>
          <w:szCs w:val="26"/>
        </w:rPr>
      </w:pPr>
    </w:p>
    <w:p w14:paraId="01F09E74" w14:textId="77777777" w:rsidR="0075793C" w:rsidRPr="00BA1F55" w:rsidRDefault="0075793C" w:rsidP="0075793C">
      <w:pPr>
        <w:spacing w:before="149" w:line="360" w:lineRule="auto"/>
        <w:ind w:right="622"/>
        <w:jc w:val="center"/>
        <w:rPr>
          <w:b/>
          <w:bCs/>
          <w:sz w:val="26"/>
          <w:szCs w:val="26"/>
        </w:rPr>
      </w:pPr>
      <w:r w:rsidRPr="00BA1F55">
        <w:rPr>
          <w:b/>
          <w:bCs/>
          <w:sz w:val="26"/>
          <w:szCs w:val="26"/>
        </w:rPr>
        <w:t>Bảng Bill</w:t>
      </w:r>
    </w:p>
    <w:tbl>
      <w:tblPr>
        <w:tblW w:w="11340" w:type="dxa"/>
        <w:jc w:val="center"/>
        <w:tblLayout w:type="fixed"/>
        <w:tblLook w:val="04A0" w:firstRow="1" w:lastRow="0" w:firstColumn="1" w:lastColumn="0" w:noHBand="0" w:noVBand="1"/>
      </w:tblPr>
      <w:tblGrid>
        <w:gridCol w:w="1890"/>
        <w:gridCol w:w="1890"/>
        <w:gridCol w:w="1890"/>
        <w:gridCol w:w="1890"/>
        <w:gridCol w:w="1890"/>
        <w:gridCol w:w="1890"/>
      </w:tblGrid>
      <w:tr w:rsidR="00EF401E" w:rsidRPr="00BA1F55" w14:paraId="2A088008" w14:textId="77777777" w:rsidTr="00170FAC">
        <w:trPr>
          <w:trHeight w:val="506"/>
          <w:tblHeader/>
          <w:jc w:val="center"/>
        </w:trPr>
        <w:tc>
          <w:tcPr>
            <w:tcW w:w="1890" w:type="dxa"/>
            <w:tcBorders>
              <w:top w:val="single" w:sz="4" w:space="0" w:color="8ED973"/>
              <w:left w:val="single" w:sz="4" w:space="0" w:color="8ED973"/>
              <w:bottom w:val="single" w:sz="4" w:space="0" w:color="8ED973"/>
              <w:right w:val="nil"/>
            </w:tcBorders>
            <w:shd w:val="clear" w:color="4EA72E" w:fill="4EA72E"/>
            <w:noWrap/>
            <w:vAlign w:val="center"/>
            <w:hideMark/>
          </w:tcPr>
          <w:p w14:paraId="06FB72C7" w14:textId="77777777" w:rsidR="0009109C" w:rsidRPr="00BA1F55" w:rsidRDefault="0009109C" w:rsidP="00170FAC">
            <w:pPr>
              <w:jc w:val="center"/>
              <w:rPr>
                <w:b/>
                <w:color w:val="FFFFFF"/>
                <w:sz w:val="24"/>
                <w:szCs w:val="24"/>
                <w:lang w:eastAsia="vi-VN"/>
              </w:rPr>
            </w:pPr>
            <w:r w:rsidRPr="00BA1F55">
              <w:rPr>
                <w:b/>
                <w:color w:val="FFFFFF"/>
                <w:sz w:val="24"/>
                <w:szCs w:val="24"/>
                <w:lang w:eastAsia="vi-VN"/>
              </w:rPr>
              <w:t>TransactionID</w:t>
            </w:r>
          </w:p>
        </w:tc>
        <w:tc>
          <w:tcPr>
            <w:tcW w:w="1890" w:type="dxa"/>
            <w:tcBorders>
              <w:top w:val="single" w:sz="4" w:space="0" w:color="8ED973"/>
              <w:left w:val="nil"/>
              <w:bottom w:val="single" w:sz="4" w:space="0" w:color="8ED973"/>
              <w:right w:val="nil"/>
            </w:tcBorders>
            <w:shd w:val="clear" w:color="4EA72E" w:fill="4EA72E"/>
            <w:noWrap/>
            <w:vAlign w:val="center"/>
            <w:hideMark/>
          </w:tcPr>
          <w:p w14:paraId="776EFD54" w14:textId="77777777" w:rsidR="0009109C" w:rsidRPr="00BA1F55" w:rsidRDefault="0009109C" w:rsidP="00170FAC">
            <w:pPr>
              <w:jc w:val="center"/>
              <w:rPr>
                <w:b/>
                <w:color w:val="FFFFFF"/>
                <w:sz w:val="24"/>
                <w:szCs w:val="24"/>
                <w:lang w:eastAsia="vi-VN"/>
              </w:rPr>
            </w:pPr>
            <w:r w:rsidRPr="00BA1F55">
              <w:rPr>
                <w:b/>
                <w:color w:val="FFFFFF"/>
                <w:sz w:val="24"/>
                <w:szCs w:val="24"/>
                <w:lang w:eastAsia="vi-VN"/>
              </w:rPr>
              <w:t>RecordID</w:t>
            </w:r>
          </w:p>
        </w:tc>
        <w:tc>
          <w:tcPr>
            <w:tcW w:w="1890" w:type="dxa"/>
            <w:tcBorders>
              <w:top w:val="single" w:sz="4" w:space="0" w:color="8ED973"/>
              <w:left w:val="nil"/>
              <w:bottom w:val="single" w:sz="4" w:space="0" w:color="8ED973"/>
              <w:right w:val="nil"/>
            </w:tcBorders>
            <w:shd w:val="clear" w:color="4EA72E" w:fill="4EA72E"/>
            <w:noWrap/>
            <w:vAlign w:val="center"/>
            <w:hideMark/>
          </w:tcPr>
          <w:p w14:paraId="77F989D2" w14:textId="77777777" w:rsidR="0009109C" w:rsidRPr="00BA1F55" w:rsidRDefault="0009109C" w:rsidP="00170FAC">
            <w:pPr>
              <w:jc w:val="center"/>
              <w:rPr>
                <w:b/>
                <w:color w:val="FFFFFF"/>
                <w:sz w:val="24"/>
                <w:szCs w:val="24"/>
                <w:lang w:eastAsia="vi-VN"/>
              </w:rPr>
            </w:pPr>
            <w:r w:rsidRPr="00BA1F55">
              <w:rPr>
                <w:b/>
                <w:color w:val="FFFFFF"/>
                <w:sz w:val="24"/>
                <w:szCs w:val="24"/>
                <w:lang w:eastAsia="vi-VN"/>
              </w:rPr>
              <w:t>StaffID</w:t>
            </w:r>
          </w:p>
        </w:tc>
        <w:tc>
          <w:tcPr>
            <w:tcW w:w="1890" w:type="dxa"/>
            <w:tcBorders>
              <w:top w:val="single" w:sz="4" w:space="0" w:color="8ED973"/>
              <w:left w:val="nil"/>
              <w:bottom w:val="single" w:sz="4" w:space="0" w:color="8ED973"/>
              <w:right w:val="nil"/>
            </w:tcBorders>
            <w:shd w:val="clear" w:color="4EA72E" w:fill="4EA72E"/>
            <w:noWrap/>
            <w:vAlign w:val="center"/>
            <w:hideMark/>
          </w:tcPr>
          <w:p w14:paraId="3B293A32" w14:textId="77777777" w:rsidR="0009109C" w:rsidRPr="00BA1F55" w:rsidRDefault="0009109C" w:rsidP="00170FAC">
            <w:pPr>
              <w:jc w:val="center"/>
              <w:rPr>
                <w:b/>
                <w:color w:val="FFFFFF"/>
                <w:sz w:val="24"/>
                <w:szCs w:val="24"/>
                <w:lang w:eastAsia="vi-VN"/>
              </w:rPr>
            </w:pPr>
            <w:r w:rsidRPr="00BA1F55">
              <w:rPr>
                <w:b/>
                <w:color w:val="FFFFFF"/>
                <w:sz w:val="24"/>
                <w:szCs w:val="24"/>
                <w:lang w:eastAsia="vi-VN"/>
              </w:rPr>
              <w:t>TransactionDate</w:t>
            </w:r>
          </w:p>
        </w:tc>
        <w:tc>
          <w:tcPr>
            <w:tcW w:w="1890" w:type="dxa"/>
            <w:tcBorders>
              <w:top w:val="single" w:sz="4" w:space="0" w:color="8ED973"/>
              <w:left w:val="nil"/>
              <w:bottom w:val="single" w:sz="4" w:space="0" w:color="8ED973"/>
              <w:right w:val="nil"/>
            </w:tcBorders>
            <w:shd w:val="clear" w:color="4EA72E" w:fill="4EA72E"/>
            <w:noWrap/>
            <w:vAlign w:val="center"/>
            <w:hideMark/>
          </w:tcPr>
          <w:p w14:paraId="37AA6236" w14:textId="77777777" w:rsidR="0009109C" w:rsidRPr="00BA1F55" w:rsidRDefault="0009109C" w:rsidP="00170FAC">
            <w:pPr>
              <w:jc w:val="center"/>
              <w:rPr>
                <w:b/>
                <w:color w:val="FFFFFF"/>
                <w:sz w:val="24"/>
                <w:szCs w:val="24"/>
                <w:lang w:eastAsia="vi-VN"/>
              </w:rPr>
            </w:pPr>
            <w:r w:rsidRPr="00BA1F55">
              <w:rPr>
                <w:b/>
                <w:color w:val="FFFFFF"/>
                <w:sz w:val="24"/>
                <w:szCs w:val="24"/>
                <w:lang w:eastAsia="vi-VN"/>
              </w:rPr>
              <w:t>PaymentMethod</w:t>
            </w:r>
          </w:p>
        </w:tc>
        <w:tc>
          <w:tcPr>
            <w:tcW w:w="1890" w:type="dxa"/>
            <w:tcBorders>
              <w:top w:val="single" w:sz="4" w:space="0" w:color="8ED973"/>
              <w:left w:val="nil"/>
              <w:bottom w:val="single" w:sz="4" w:space="0" w:color="8ED973"/>
              <w:right w:val="single" w:sz="4" w:space="0" w:color="8ED973"/>
            </w:tcBorders>
            <w:shd w:val="clear" w:color="4EA72E" w:fill="4EA72E"/>
            <w:noWrap/>
            <w:vAlign w:val="center"/>
            <w:hideMark/>
          </w:tcPr>
          <w:p w14:paraId="1E86877D" w14:textId="77777777" w:rsidR="0009109C" w:rsidRPr="00BA1F55" w:rsidRDefault="0009109C" w:rsidP="00170FAC">
            <w:pPr>
              <w:jc w:val="center"/>
              <w:rPr>
                <w:b/>
                <w:color w:val="FFFFFF"/>
                <w:sz w:val="24"/>
                <w:szCs w:val="24"/>
                <w:lang w:eastAsia="vi-VN"/>
              </w:rPr>
            </w:pPr>
            <w:r w:rsidRPr="00BA1F55">
              <w:rPr>
                <w:b/>
                <w:color w:val="FFFFFF"/>
                <w:sz w:val="24"/>
                <w:szCs w:val="24"/>
                <w:lang w:eastAsia="vi-VN"/>
              </w:rPr>
              <w:t>Total</w:t>
            </w:r>
          </w:p>
        </w:tc>
      </w:tr>
      <w:tr w:rsidR="00EF401E" w:rsidRPr="00BA1F55" w14:paraId="300DE77C" w14:textId="77777777" w:rsidTr="00170FAC">
        <w:trPr>
          <w:trHeight w:val="506"/>
          <w:jc w:val="center"/>
        </w:trPr>
        <w:tc>
          <w:tcPr>
            <w:tcW w:w="1890" w:type="dxa"/>
            <w:tcBorders>
              <w:top w:val="single" w:sz="4" w:space="0" w:color="8ED973"/>
              <w:left w:val="single" w:sz="4" w:space="0" w:color="8ED973"/>
              <w:bottom w:val="single" w:sz="4" w:space="0" w:color="8ED973"/>
              <w:right w:val="nil"/>
            </w:tcBorders>
            <w:shd w:val="clear" w:color="DAF2D0" w:fill="DAF2D0"/>
            <w:noWrap/>
            <w:vAlign w:val="center"/>
            <w:hideMark/>
          </w:tcPr>
          <w:p w14:paraId="23248089"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BI0001</w:t>
            </w:r>
          </w:p>
        </w:tc>
        <w:tc>
          <w:tcPr>
            <w:tcW w:w="1890" w:type="dxa"/>
            <w:tcBorders>
              <w:top w:val="single" w:sz="4" w:space="0" w:color="8ED973"/>
              <w:left w:val="nil"/>
              <w:bottom w:val="single" w:sz="4" w:space="0" w:color="8ED973"/>
              <w:right w:val="nil"/>
            </w:tcBorders>
            <w:shd w:val="clear" w:color="DAF2D0" w:fill="DAF2D0"/>
            <w:noWrap/>
            <w:vAlign w:val="center"/>
            <w:hideMark/>
          </w:tcPr>
          <w:p w14:paraId="4A63C223" w14:textId="77777777" w:rsidR="0009109C" w:rsidRPr="00BA1F55" w:rsidRDefault="0009109C" w:rsidP="00170FAC">
            <w:pPr>
              <w:jc w:val="center"/>
              <w:rPr>
                <w:color w:val="000000"/>
                <w:sz w:val="24"/>
                <w:szCs w:val="24"/>
                <w:lang w:eastAsia="vi-VN"/>
              </w:rPr>
            </w:pPr>
            <w:r w:rsidRPr="00BA1F55">
              <w:rPr>
                <w:color w:val="000000"/>
                <w:sz w:val="24"/>
                <w:szCs w:val="24"/>
                <w:lang w:eastAsia="vi-VN"/>
              </w:rPr>
              <w:t>MR0001</w:t>
            </w:r>
          </w:p>
        </w:tc>
        <w:tc>
          <w:tcPr>
            <w:tcW w:w="1890" w:type="dxa"/>
            <w:tcBorders>
              <w:top w:val="single" w:sz="4" w:space="0" w:color="8ED973"/>
              <w:left w:val="nil"/>
              <w:bottom w:val="single" w:sz="4" w:space="0" w:color="8ED973"/>
              <w:right w:val="nil"/>
            </w:tcBorders>
            <w:shd w:val="clear" w:color="DAF2D0" w:fill="DAF2D0"/>
            <w:noWrap/>
            <w:vAlign w:val="center"/>
            <w:hideMark/>
          </w:tcPr>
          <w:p w14:paraId="701BA5A8" w14:textId="77777777" w:rsidR="0009109C" w:rsidRPr="00BA1F55" w:rsidRDefault="0009109C" w:rsidP="00170FAC">
            <w:pPr>
              <w:jc w:val="center"/>
              <w:rPr>
                <w:color w:val="000000"/>
                <w:sz w:val="24"/>
                <w:szCs w:val="24"/>
                <w:lang w:eastAsia="vi-VN"/>
              </w:rPr>
            </w:pPr>
            <w:r w:rsidRPr="00BA1F55">
              <w:rPr>
                <w:color w:val="000000"/>
                <w:sz w:val="24"/>
                <w:szCs w:val="24"/>
                <w:lang w:eastAsia="vi-VN"/>
              </w:rPr>
              <w:t>ST0004</w:t>
            </w:r>
          </w:p>
        </w:tc>
        <w:tc>
          <w:tcPr>
            <w:tcW w:w="1890" w:type="dxa"/>
            <w:tcBorders>
              <w:top w:val="single" w:sz="4" w:space="0" w:color="8ED973"/>
              <w:left w:val="nil"/>
              <w:bottom w:val="single" w:sz="4" w:space="0" w:color="8ED973"/>
              <w:right w:val="nil"/>
            </w:tcBorders>
            <w:shd w:val="clear" w:color="DAF2D0" w:fill="DAF2D0"/>
            <w:noWrap/>
            <w:vAlign w:val="center"/>
            <w:hideMark/>
          </w:tcPr>
          <w:p w14:paraId="6FAF2247" w14:textId="77777777" w:rsidR="0009109C" w:rsidRPr="00BA1F55" w:rsidRDefault="0009109C" w:rsidP="00170FAC">
            <w:pPr>
              <w:jc w:val="center"/>
              <w:rPr>
                <w:color w:val="000000"/>
                <w:sz w:val="24"/>
                <w:szCs w:val="24"/>
                <w:lang w:eastAsia="vi-VN"/>
              </w:rPr>
            </w:pPr>
            <w:r w:rsidRPr="00BA1F55">
              <w:rPr>
                <w:color w:val="000000"/>
                <w:sz w:val="24"/>
                <w:szCs w:val="24"/>
                <w:lang w:eastAsia="vi-VN"/>
              </w:rPr>
              <w:t>1/15/2023</w:t>
            </w:r>
          </w:p>
        </w:tc>
        <w:tc>
          <w:tcPr>
            <w:tcW w:w="1890" w:type="dxa"/>
            <w:tcBorders>
              <w:top w:val="single" w:sz="4" w:space="0" w:color="8ED973"/>
              <w:left w:val="nil"/>
              <w:bottom w:val="single" w:sz="4" w:space="0" w:color="8ED973"/>
              <w:right w:val="nil"/>
            </w:tcBorders>
            <w:shd w:val="clear" w:color="DAF2D0" w:fill="DAF2D0"/>
            <w:noWrap/>
            <w:vAlign w:val="center"/>
            <w:hideMark/>
          </w:tcPr>
          <w:p w14:paraId="2CC2EE90" w14:textId="77777777" w:rsidR="0009109C" w:rsidRPr="00BA1F55" w:rsidRDefault="0009109C" w:rsidP="00170FAC">
            <w:pPr>
              <w:jc w:val="center"/>
              <w:rPr>
                <w:color w:val="000000"/>
                <w:sz w:val="24"/>
                <w:szCs w:val="24"/>
                <w:lang w:eastAsia="vi-VN"/>
              </w:rPr>
            </w:pPr>
            <w:r w:rsidRPr="00BA1F55">
              <w:rPr>
                <w:color w:val="000000"/>
                <w:sz w:val="24"/>
                <w:szCs w:val="24"/>
                <w:lang w:eastAsia="vi-VN"/>
              </w:rPr>
              <w:t>Tiền mặt</w:t>
            </w:r>
          </w:p>
        </w:tc>
        <w:tc>
          <w:tcPr>
            <w:tcW w:w="1890" w:type="dxa"/>
            <w:tcBorders>
              <w:top w:val="single" w:sz="4" w:space="0" w:color="8ED973"/>
              <w:left w:val="nil"/>
              <w:bottom w:val="single" w:sz="4" w:space="0" w:color="8ED973"/>
              <w:right w:val="single" w:sz="4" w:space="0" w:color="8ED973"/>
            </w:tcBorders>
            <w:shd w:val="clear" w:color="DAF2D0" w:fill="DAF2D0"/>
            <w:noWrap/>
            <w:vAlign w:val="center"/>
            <w:hideMark/>
          </w:tcPr>
          <w:p w14:paraId="4D46CC06" w14:textId="77777777" w:rsidR="0009109C" w:rsidRPr="00BA1F55" w:rsidRDefault="0009109C" w:rsidP="00170FAC">
            <w:pPr>
              <w:jc w:val="center"/>
              <w:rPr>
                <w:color w:val="000000"/>
                <w:sz w:val="24"/>
                <w:szCs w:val="24"/>
                <w:lang w:eastAsia="vi-VN"/>
              </w:rPr>
            </w:pPr>
            <w:r w:rsidRPr="00BA1F55">
              <w:rPr>
                <w:color w:val="000000"/>
                <w:sz w:val="24"/>
                <w:szCs w:val="24"/>
                <w:lang w:eastAsia="vi-VN"/>
              </w:rPr>
              <w:t>180000</w:t>
            </w:r>
          </w:p>
        </w:tc>
      </w:tr>
      <w:tr w:rsidR="0009109C" w:rsidRPr="00BA1F55" w14:paraId="41236E41" w14:textId="77777777" w:rsidTr="00170FAC">
        <w:trPr>
          <w:trHeight w:val="506"/>
          <w:jc w:val="center"/>
        </w:trPr>
        <w:tc>
          <w:tcPr>
            <w:tcW w:w="1890" w:type="dxa"/>
            <w:tcBorders>
              <w:top w:val="single" w:sz="4" w:space="0" w:color="8ED973"/>
              <w:left w:val="single" w:sz="4" w:space="0" w:color="8ED973"/>
              <w:bottom w:val="single" w:sz="4" w:space="0" w:color="8ED973"/>
              <w:right w:val="nil"/>
            </w:tcBorders>
            <w:shd w:val="clear" w:color="auto" w:fill="auto"/>
            <w:noWrap/>
            <w:vAlign w:val="center"/>
            <w:hideMark/>
          </w:tcPr>
          <w:p w14:paraId="207649B4"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BI0002</w:t>
            </w:r>
          </w:p>
        </w:tc>
        <w:tc>
          <w:tcPr>
            <w:tcW w:w="1890" w:type="dxa"/>
            <w:tcBorders>
              <w:top w:val="single" w:sz="4" w:space="0" w:color="8ED973"/>
              <w:left w:val="nil"/>
              <w:bottom w:val="single" w:sz="4" w:space="0" w:color="8ED973"/>
              <w:right w:val="nil"/>
            </w:tcBorders>
            <w:shd w:val="clear" w:color="auto" w:fill="auto"/>
            <w:noWrap/>
            <w:vAlign w:val="center"/>
            <w:hideMark/>
          </w:tcPr>
          <w:p w14:paraId="74F64711" w14:textId="77777777" w:rsidR="0009109C" w:rsidRPr="00BA1F55" w:rsidRDefault="0009109C" w:rsidP="00170FAC">
            <w:pPr>
              <w:jc w:val="center"/>
              <w:rPr>
                <w:color w:val="000000"/>
                <w:sz w:val="24"/>
                <w:szCs w:val="24"/>
                <w:lang w:eastAsia="vi-VN"/>
              </w:rPr>
            </w:pPr>
            <w:r w:rsidRPr="00BA1F55">
              <w:rPr>
                <w:color w:val="000000"/>
                <w:sz w:val="24"/>
                <w:szCs w:val="24"/>
                <w:lang w:eastAsia="vi-VN"/>
              </w:rPr>
              <w:t>MR0002</w:t>
            </w:r>
          </w:p>
        </w:tc>
        <w:tc>
          <w:tcPr>
            <w:tcW w:w="1890" w:type="dxa"/>
            <w:tcBorders>
              <w:top w:val="single" w:sz="4" w:space="0" w:color="8ED973"/>
              <w:left w:val="nil"/>
              <w:bottom w:val="single" w:sz="4" w:space="0" w:color="8ED973"/>
              <w:right w:val="nil"/>
            </w:tcBorders>
            <w:shd w:val="clear" w:color="auto" w:fill="auto"/>
            <w:noWrap/>
            <w:vAlign w:val="center"/>
            <w:hideMark/>
          </w:tcPr>
          <w:p w14:paraId="27115EB9" w14:textId="77777777" w:rsidR="0009109C" w:rsidRPr="00BA1F55" w:rsidRDefault="0009109C" w:rsidP="00170FAC">
            <w:pPr>
              <w:jc w:val="center"/>
              <w:rPr>
                <w:color w:val="000000"/>
                <w:sz w:val="24"/>
                <w:szCs w:val="24"/>
                <w:lang w:eastAsia="vi-VN"/>
              </w:rPr>
            </w:pPr>
            <w:r w:rsidRPr="00BA1F55">
              <w:rPr>
                <w:color w:val="000000"/>
                <w:sz w:val="24"/>
                <w:szCs w:val="24"/>
                <w:lang w:eastAsia="vi-VN"/>
              </w:rPr>
              <w:t>ST0002</w:t>
            </w:r>
          </w:p>
        </w:tc>
        <w:tc>
          <w:tcPr>
            <w:tcW w:w="1890" w:type="dxa"/>
            <w:tcBorders>
              <w:top w:val="single" w:sz="4" w:space="0" w:color="8ED973"/>
              <w:left w:val="nil"/>
              <w:bottom w:val="single" w:sz="4" w:space="0" w:color="8ED973"/>
              <w:right w:val="nil"/>
            </w:tcBorders>
            <w:shd w:val="clear" w:color="auto" w:fill="auto"/>
            <w:noWrap/>
            <w:vAlign w:val="center"/>
            <w:hideMark/>
          </w:tcPr>
          <w:p w14:paraId="606BA94F" w14:textId="77777777" w:rsidR="0009109C" w:rsidRPr="00BA1F55" w:rsidRDefault="0009109C" w:rsidP="00170FAC">
            <w:pPr>
              <w:jc w:val="center"/>
              <w:rPr>
                <w:color w:val="000000"/>
                <w:sz w:val="24"/>
                <w:szCs w:val="24"/>
                <w:lang w:eastAsia="vi-VN"/>
              </w:rPr>
            </w:pPr>
            <w:r w:rsidRPr="00BA1F55">
              <w:rPr>
                <w:color w:val="000000"/>
                <w:sz w:val="24"/>
                <w:szCs w:val="24"/>
                <w:lang w:eastAsia="vi-VN"/>
              </w:rPr>
              <w:t>2/20/2023</w:t>
            </w:r>
          </w:p>
        </w:tc>
        <w:tc>
          <w:tcPr>
            <w:tcW w:w="1890" w:type="dxa"/>
            <w:tcBorders>
              <w:top w:val="single" w:sz="4" w:space="0" w:color="8ED973"/>
              <w:left w:val="nil"/>
              <w:bottom w:val="single" w:sz="4" w:space="0" w:color="8ED973"/>
              <w:right w:val="nil"/>
            </w:tcBorders>
            <w:shd w:val="clear" w:color="auto" w:fill="auto"/>
            <w:noWrap/>
            <w:vAlign w:val="center"/>
            <w:hideMark/>
          </w:tcPr>
          <w:p w14:paraId="1D4B2E31" w14:textId="77777777" w:rsidR="0009109C" w:rsidRPr="00BA1F55" w:rsidRDefault="0009109C" w:rsidP="00170FAC">
            <w:pPr>
              <w:jc w:val="center"/>
              <w:rPr>
                <w:color w:val="000000"/>
                <w:sz w:val="24"/>
                <w:szCs w:val="24"/>
                <w:lang w:eastAsia="vi-VN"/>
              </w:rPr>
            </w:pPr>
            <w:r w:rsidRPr="00BA1F55">
              <w:rPr>
                <w:color w:val="000000"/>
                <w:sz w:val="24"/>
                <w:szCs w:val="24"/>
                <w:lang w:eastAsia="vi-VN"/>
              </w:rPr>
              <w:t>Thẻ tín dụng</w:t>
            </w:r>
          </w:p>
        </w:tc>
        <w:tc>
          <w:tcPr>
            <w:tcW w:w="1890" w:type="dxa"/>
            <w:tcBorders>
              <w:top w:val="single" w:sz="4" w:space="0" w:color="8ED973"/>
              <w:left w:val="nil"/>
              <w:bottom w:val="single" w:sz="4" w:space="0" w:color="8ED973"/>
              <w:right w:val="single" w:sz="4" w:space="0" w:color="8ED973"/>
            </w:tcBorders>
            <w:shd w:val="clear" w:color="auto" w:fill="auto"/>
            <w:noWrap/>
            <w:vAlign w:val="center"/>
            <w:hideMark/>
          </w:tcPr>
          <w:p w14:paraId="6837D641" w14:textId="77777777" w:rsidR="0009109C" w:rsidRPr="00BA1F55" w:rsidRDefault="0009109C" w:rsidP="00170FAC">
            <w:pPr>
              <w:jc w:val="center"/>
              <w:rPr>
                <w:color w:val="000000"/>
                <w:sz w:val="24"/>
                <w:szCs w:val="24"/>
                <w:lang w:eastAsia="vi-VN"/>
              </w:rPr>
            </w:pPr>
            <w:r w:rsidRPr="00BA1F55">
              <w:rPr>
                <w:color w:val="000000"/>
                <w:sz w:val="24"/>
                <w:szCs w:val="24"/>
                <w:lang w:eastAsia="vi-VN"/>
              </w:rPr>
              <w:t>300000</w:t>
            </w:r>
          </w:p>
        </w:tc>
      </w:tr>
      <w:tr w:rsidR="00EF401E" w:rsidRPr="00BA1F55" w14:paraId="74799177" w14:textId="77777777" w:rsidTr="00170FAC">
        <w:trPr>
          <w:trHeight w:val="506"/>
          <w:jc w:val="center"/>
        </w:trPr>
        <w:tc>
          <w:tcPr>
            <w:tcW w:w="1890" w:type="dxa"/>
            <w:tcBorders>
              <w:top w:val="single" w:sz="4" w:space="0" w:color="8ED973"/>
              <w:left w:val="single" w:sz="4" w:space="0" w:color="8ED973"/>
              <w:bottom w:val="single" w:sz="4" w:space="0" w:color="8ED973"/>
              <w:right w:val="nil"/>
            </w:tcBorders>
            <w:shd w:val="clear" w:color="DAF2D0" w:fill="DAF2D0"/>
            <w:noWrap/>
            <w:vAlign w:val="center"/>
            <w:hideMark/>
          </w:tcPr>
          <w:p w14:paraId="07498A02"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BI0003</w:t>
            </w:r>
          </w:p>
        </w:tc>
        <w:tc>
          <w:tcPr>
            <w:tcW w:w="1890" w:type="dxa"/>
            <w:tcBorders>
              <w:top w:val="single" w:sz="4" w:space="0" w:color="8ED973"/>
              <w:left w:val="nil"/>
              <w:bottom w:val="single" w:sz="4" w:space="0" w:color="8ED973"/>
              <w:right w:val="nil"/>
            </w:tcBorders>
            <w:shd w:val="clear" w:color="DAF2D0" w:fill="DAF2D0"/>
            <w:noWrap/>
            <w:vAlign w:val="center"/>
            <w:hideMark/>
          </w:tcPr>
          <w:p w14:paraId="2B4032C3" w14:textId="77777777" w:rsidR="0009109C" w:rsidRPr="00BA1F55" w:rsidRDefault="0009109C" w:rsidP="00170FAC">
            <w:pPr>
              <w:jc w:val="center"/>
              <w:rPr>
                <w:color w:val="000000"/>
                <w:sz w:val="24"/>
                <w:szCs w:val="24"/>
                <w:lang w:eastAsia="vi-VN"/>
              </w:rPr>
            </w:pPr>
            <w:r w:rsidRPr="00BA1F55">
              <w:rPr>
                <w:color w:val="000000"/>
                <w:sz w:val="24"/>
                <w:szCs w:val="24"/>
                <w:lang w:eastAsia="vi-VN"/>
              </w:rPr>
              <w:t>MR0003</w:t>
            </w:r>
          </w:p>
        </w:tc>
        <w:tc>
          <w:tcPr>
            <w:tcW w:w="1890" w:type="dxa"/>
            <w:tcBorders>
              <w:top w:val="single" w:sz="4" w:space="0" w:color="8ED973"/>
              <w:left w:val="nil"/>
              <w:bottom w:val="single" w:sz="4" w:space="0" w:color="8ED973"/>
              <w:right w:val="nil"/>
            </w:tcBorders>
            <w:shd w:val="clear" w:color="DAF2D0" w:fill="DAF2D0"/>
            <w:noWrap/>
            <w:vAlign w:val="center"/>
            <w:hideMark/>
          </w:tcPr>
          <w:p w14:paraId="58E839FB" w14:textId="77777777" w:rsidR="0009109C" w:rsidRPr="00BA1F55" w:rsidRDefault="0009109C" w:rsidP="00170FAC">
            <w:pPr>
              <w:jc w:val="center"/>
              <w:rPr>
                <w:color w:val="000000"/>
                <w:sz w:val="24"/>
                <w:szCs w:val="24"/>
                <w:lang w:eastAsia="vi-VN"/>
              </w:rPr>
            </w:pPr>
            <w:r w:rsidRPr="00BA1F55">
              <w:rPr>
                <w:color w:val="000000"/>
                <w:sz w:val="24"/>
                <w:szCs w:val="24"/>
                <w:lang w:eastAsia="vi-VN"/>
              </w:rPr>
              <w:t>ST0002</w:t>
            </w:r>
          </w:p>
        </w:tc>
        <w:tc>
          <w:tcPr>
            <w:tcW w:w="1890" w:type="dxa"/>
            <w:tcBorders>
              <w:top w:val="single" w:sz="4" w:space="0" w:color="8ED973"/>
              <w:left w:val="nil"/>
              <w:bottom w:val="single" w:sz="4" w:space="0" w:color="8ED973"/>
              <w:right w:val="nil"/>
            </w:tcBorders>
            <w:shd w:val="clear" w:color="DAF2D0" w:fill="DAF2D0"/>
            <w:noWrap/>
            <w:vAlign w:val="center"/>
            <w:hideMark/>
          </w:tcPr>
          <w:p w14:paraId="60053589" w14:textId="77777777" w:rsidR="0009109C" w:rsidRPr="00BA1F55" w:rsidRDefault="0009109C" w:rsidP="00170FAC">
            <w:pPr>
              <w:jc w:val="center"/>
              <w:rPr>
                <w:color w:val="000000"/>
                <w:sz w:val="24"/>
                <w:szCs w:val="24"/>
                <w:lang w:eastAsia="vi-VN"/>
              </w:rPr>
            </w:pPr>
            <w:r w:rsidRPr="00BA1F55">
              <w:rPr>
                <w:color w:val="000000"/>
                <w:sz w:val="24"/>
                <w:szCs w:val="24"/>
                <w:lang w:eastAsia="vi-VN"/>
              </w:rPr>
              <w:t>3/10/2023</w:t>
            </w:r>
          </w:p>
        </w:tc>
        <w:tc>
          <w:tcPr>
            <w:tcW w:w="1890" w:type="dxa"/>
            <w:tcBorders>
              <w:top w:val="single" w:sz="4" w:space="0" w:color="8ED973"/>
              <w:left w:val="nil"/>
              <w:bottom w:val="single" w:sz="4" w:space="0" w:color="8ED973"/>
              <w:right w:val="nil"/>
            </w:tcBorders>
            <w:shd w:val="clear" w:color="DAF2D0" w:fill="DAF2D0"/>
            <w:noWrap/>
            <w:vAlign w:val="center"/>
            <w:hideMark/>
          </w:tcPr>
          <w:p w14:paraId="42E3C36D"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Bảo hiểm</w:t>
            </w:r>
          </w:p>
        </w:tc>
        <w:tc>
          <w:tcPr>
            <w:tcW w:w="1890" w:type="dxa"/>
            <w:tcBorders>
              <w:top w:val="single" w:sz="4" w:space="0" w:color="8ED973"/>
              <w:left w:val="nil"/>
              <w:bottom w:val="single" w:sz="4" w:space="0" w:color="8ED973"/>
              <w:right w:val="single" w:sz="4" w:space="0" w:color="8ED973"/>
            </w:tcBorders>
            <w:shd w:val="clear" w:color="DAF2D0" w:fill="DAF2D0"/>
            <w:noWrap/>
            <w:vAlign w:val="center"/>
            <w:hideMark/>
          </w:tcPr>
          <w:p w14:paraId="36CD13B3" w14:textId="77777777" w:rsidR="0009109C" w:rsidRPr="00BA1F55" w:rsidRDefault="0009109C" w:rsidP="00170FAC">
            <w:pPr>
              <w:jc w:val="center"/>
              <w:rPr>
                <w:color w:val="000000"/>
                <w:sz w:val="24"/>
                <w:szCs w:val="24"/>
                <w:lang w:eastAsia="vi-VN"/>
              </w:rPr>
            </w:pPr>
            <w:r w:rsidRPr="00BA1F55">
              <w:rPr>
                <w:color w:val="000000"/>
                <w:sz w:val="24"/>
                <w:szCs w:val="24"/>
                <w:lang w:eastAsia="vi-VN"/>
              </w:rPr>
              <w:t>340000</w:t>
            </w:r>
          </w:p>
        </w:tc>
      </w:tr>
      <w:tr w:rsidR="0009109C" w:rsidRPr="00BA1F55" w14:paraId="10954A5B" w14:textId="77777777" w:rsidTr="00170FAC">
        <w:trPr>
          <w:trHeight w:val="506"/>
          <w:jc w:val="center"/>
        </w:trPr>
        <w:tc>
          <w:tcPr>
            <w:tcW w:w="1890" w:type="dxa"/>
            <w:tcBorders>
              <w:top w:val="single" w:sz="4" w:space="0" w:color="8ED973"/>
              <w:left w:val="single" w:sz="4" w:space="0" w:color="8ED973"/>
              <w:bottom w:val="single" w:sz="4" w:space="0" w:color="8ED973"/>
              <w:right w:val="nil"/>
            </w:tcBorders>
            <w:shd w:val="clear" w:color="auto" w:fill="auto"/>
            <w:noWrap/>
            <w:vAlign w:val="center"/>
            <w:hideMark/>
          </w:tcPr>
          <w:p w14:paraId="76CE8175"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BI0004</w:t>
            </w:r>
          </w:p>
        </w:tc>
        <w:tc>
          <w:tcPr>
            <w:tcW w:w="1890" w:type="dxa"/>
            <w:tcBorders>
              <w:top w:val="single" w:sz="4" w:space="0" w:color="8ED973"/>
              <w:left w:val="nil"/>
              <w:bottom w:val="single" w:sz="4" w:space="0" w:color="8ED973"/>
              <w:right w:val="nil"/>
            </w:tcBorders>
            <w:shd w:val="clear" w:color="auto" w:fill="auto"/>
            <w:noWrap/>
            <w:vAlign w:val="center"/>
            <w:hideMark/>
          </w:tcPr>
          <w:p w14:paraId="6B494FD3" w14:textId="77777777" w:rsidR="0009109C" w:rsidRPr="00BA1F55" w:rsidRDefault="0009109C" w:rsidP="00170FAC">
            <w:pPr>
              <w:jc w:val="center"/>
              <w:rPr>
                <w:color w:val="000000"/>
                <w:sz w:val="24"/>
                <w:szCs w:val="24"/>
                <w:lang w:eastAsia="vi-VN"/>
              </w:rPr>
            </w:pPr>
            <w:r w:rsidRPr="00BA1F55">
              <w:rPr>
                <w:color w:val="000000"/>
                <w:sz w:val="24"/>
                <w:szCs w:val="24"/>
                <w:lang w:eastAsia="vi-VN"/>
              </w:rPr>
              <w:t>MR0004</w:t>
            </w:r>
          </w:p>
        </w:tc>
        <w:tc>
          <w:tcPr>
            <w:tcW w:w="1890" w:type="dxa"/>
            <w:tcBorders>
              <w:top w:val="single" w:sz="4" w:space="0" w:color="8ED973"/>
              <w:left w:val="nil"/>
              <w:bottom w:val="single" w:sz="4" w:space="0" w:color="8ED973"/>
              <w:right w:val="nil"/>
            </w:tcBorders>
            <w:shd w:val="clear" w:color="auto" w:fill="auto"/>
            <w:noWrap/>
            <w:vAlign w:val="center"/>
            <w:hideMark/>
          </w:tcPr>
          <w:p w14:paraId="76884843" w14:textId="77777777" w:rsidR="0009109C" w:rsidRPr="00BA1F55" w:rsidRDefault="0009109C" w:rsidP="00170FAC">
            <w:pPr>
              <w:jc w:val="center"/>
              <w:rPr>
                <w:color w:val="000000"/>
                <w:sz w:val="24"/>
                <w:szCs w:val="24"/>
                <w:lang w:eastAsia="vi-VN"/>
              </w:rPr>
            </w:pPr>
            <w:r w:rsidRPr="00BA1F55">
              <w:rPr>
                <w:color w:val="000000"/>
                <w:sz w:val="24"/>
                <w:szCs w:val="24"/>
                <w:lang w:eastAsia="vi-VN"/>
              </w:rPr>
              <w:t>ST0004</w:t>
            </w:r>
          </w:p>
        </w:tc>
        <w:tc>
          <w:tcPr>
            <w:tcW w:w="1890" w:type="dxa"/>
            <w:tcBorders>
              <w:top w:val="single" w:sz="4" w:space="0" w:color="8ED973"/>
              <w:left w:val="nil"/>
              <w:bottom w:val="single" w:sz="4" w:space="0" w:color="8ED973"/>
              <w:right w:val="nil"/>
            </w:tcBorders>
            <w:shd w:val="clear" w:color="auto" w:fill="auto"/>
            <w:noWrap/>
            <w:vAlign w:val="center"/>
            <w:hideMark/>
          </w:tcPr>
          <w:p w14:paraId="654920DB" w14:textId="77777777" w:rsidR="0009109C" w:rsidRPr="00BA1F55" w:rsidRDefault="0009109C" w:rsidP="00170FAC">
            <w:pPr>
              <w:jc w:val="center"/>
              <w:rPr>
                <w:color w:val="000000"/>
                <w:sz w:val="24"/>
                <w:szCs w:val="24"/>
                <w:lang w:eastAsia="vi-VN"/>
              </w:rPr>
            </w:pPr>
            <w:r w:rsidRPr="00BA1F55">
              <w:rPr>
                <w:color w:val="000000"/>
                <w:sz w:val="24"/>
                <w:szCs w:val="24"/>
                <w:lang w:eastAsia="vi-VN"/>
              </w:rPr>
              <w:t>4/5/2023</w:t>
            </w:r>
          </w:p>
        </w:tc>
        <w:tc>
          <w:tcPr>
            <w:tcW w:w="1890" w:type="dxa"/>
            <w:tcBorders>
              <w:top w:val="single" w:sz="4" w:space="0" w:color="8ED973"/>
              <w:left w:val="nil"/>
              <w:bottom w:val="single" w:sz="4" w:space="0" w:color="8ED973"/>
              <w:right w:val="nil"/>
            </w:tcBorders>
            <w:shd w:val="clear" w:color="auto" w:fill="auto"/>
            <w:noWrap/>
            <w:vAlign w:val="center"/>
            <w:hideMark/>
          </w:tcPr>
          <w:p w14:paraId="417E6EC4" w14:textId="77777777" w:rsidR="0009109C" w:rsidRPr="00BA1F55" w:rsidRDefault="0009109C" w:rsidP="00170FAC">
            <w:pPr>
              <w:jc w:val="center"/>
              <w:rPr>
                <w:color w:val="000000"/>
                <w:sz w:val="24"/>
                <w:szCs w:val="24"/>
                <w:lang w:eastAsia="vi-VN"/>
              </w:rPr>
            </w:pPr>
            <w:r w:rsidRPr="00BA1F55">
              <w:rPr>
                <w:color w:val="000000"/>
                <w:sz w:val="24"/>
                <w:szCs w:val="24"/>
                <w:lang w:eastAsia="vi-VN"/>
              </w:rPr>
              <w:t>Tiền mặt</w:t>
            </w:r>
          </w:p>
        </w:tc>
        <w:tc>
          <w:tcPr>
            <w:tcW w:w="1890" w:type="dxa"/>
            <w:tcBorders>
              <w:top w:val="single" w:sz="4" w:space="0" w:color="8ED973"/>
              <w:left w:val="nil"/>
              <w:bottom w:val="single" w:sz="4" w:space="0" w:color="8ED973"/>
              <w:right w:val="single" w:sz="4" w:space="0" w:color="8ED973"/>
            </w:tcBorders>
            <w:shd w:val="clear" w:color="auto" w:fill="auto"/>
            <w:noWrap/>
            <w:vAlign w:val="center"/>
            <w:hideMark/>
          </w:tcPr>
          <w:p w14:paraId="2A6C1CB0" w14:textId="77777777" w:rsidR="0009109C" w:rsidRPr="00BA1F55" w:rsidRDefault="0009109C" w:rsidP="00170FAC">
            <w:pPr>
              <w:jc w:val="center"/>
              <w:rPr>
                <w:color w:val="000000"/>
                <w:sz w:val="24"/>
                <w:szCs w:val="24"/>
                <w:lang w:eastAsia="vi-VN"/>
              </w:rPr>
            </w:pPr>
            <w:r w:rsidRPr="00BA1F55">
              <w:rPr>
                <w:color w:val="000000"/>
                <w:sz w:val="24"/>
                <w:szCs w:val="24"/>
                <w:lang w:eastAsia="vi-VN"/>
              </w:rPr>
              <w:t>360000</w:t>
            </w:r>
          </w:p>
        </w:tc>
      </w:tr>
      <w:tr w:rsidR="00EF401E" w:rsidRPr="00BA1F55" w14:paraId="42B0B5E0" w14:textId="77777777" w:rsidTr="00170FAC">
        <w:trPr>
          <w:trHeight w:val="506"/>
          <w:jc w:val="center"/>
        </w:trPr>
        <w:tc>
          <w:tcPr>
            <w:tcW w:w="1890" w:type="dxa"/>
            <w:tcBorders>
              <w:top w:val="single" w:sz="4" w:space="0" w:color="8ED973"/>
              <w:left w:val="single" w:sz="4" w:space="0" w:color="8ED973"/>
              <w:bottom w:val="single" w:sz="4" w:space="0" w:color="8ED973"/>
              <w:right w:val="nil"/>
            </w:tcBorders>
            <w:shd w:val="clear" w:color="DAF2D0" w:fill="DAF2D0"/>
            <w:noWrap/>
            <w:vAlign w:val="center"/>
            <w:hideMark/>
          </w:tcPr>
          <w:p w14:paraId="4A52444C"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BI0005</w:t>
            </w:r>
          </w:p>
        </w:tc>
        <w:tc>
          <w:tcPr>
            <w:tcW w:w="1890" w:type="dxa"/>
            <w:tcBorders>
              <w:top w:val="single" w:sz="4" w:space="0" w:color="8ED973"/>
              <w:left w:val="nil"/>
              <w:bottom w:val="single" w:sz="4" w:space="0" w:color="8ED973"/>
              <w:right w:val="nil"/>
            </w:tcBorders>
            <w:shd w:val="clear" w:color="DAF2D0" w:fill="DAF2D0"/>
            <w:noWrap/>
            <w:vAlign w:val="center"/>
            <w:hideMark/>
          </w:tcPr>
          <w:p w14:paraId="5112FD23" w14:textId="77777777" w:rsidR="0009109C" w:rsidRPr="00BA1F55" w:rsidRDefault="0009109C" w:rsidP="00170FAC">
            <w:pPr>
              <w:jc w:val="center"/>
              <w:rPr>
                <w:color w:val="000000"/>
                <w:sz w:val="24"/>
                <w:szCs w:val="24"/>
                <w:lang w:eastAsia="vi-VN"/>
              </w:rPr>
            </w:pPr>
            <w:r w:rsidRPr="00BA1F55">
              <w:rPr>
                <w:color w:val="000000"/>
                <w:sz w:val="24"/>
                <w:szCs w:val="24"/>
                <w:lang w:eastAsia="vi-VN"/>
              </w:rPr>
              <w:t>MR0005</w:t>
            </w:r>
          </w:p>
        </w:tc>
        <w:tc>
          <w:tcPr>
            <w:tcW w:w="1890" w:type="dxa"/>
            <w:tcBorders>
              <w:top w:val="single" w:sz="4" w:space="0" w:color="8ED973"/>
              <w:left w:val="nil"/>
              <w:bottom w:val="single" w:sz="4" w:space="0" w:color="8ED973"/>
              <w:right w:val="nil"/>
            </w:tcBorders>
            <w:shd w:val="clear" w:color="DAF2D0" w:fill="DAF2D0"/>
            <w:noWrap/>
            <w:vAlign w:val="center"/>
            <w:hideMark/>
          </w:tcPr>
          <w:p w14:paraId="60860646" w14:textId="77777777" w:rsidR="0009109C" w:rsidRPr="00BA1F55" w:rsidRDefault="0009109C" w:rsidP="00170FAC">
            <w:pPr>
              <w:jc w:val="center"/>
              <w:rPr>
                <w:color w:val="000000"/>
                <w:sz w:val="24"/>
                <w:szCs w:val="24"/>
                <w:lang w:eastAsia="vi-VN"/>
              </w:rPr>
            </w:pPr>
            <w:r w:rsidRPr="00BA1F55">
              <w:rPr>
                <w:color w:val="000000"/>
                <w:sz w:val="24"/>
                <w:szCs w:val="24"/>
                <w:lang w:eastAsia="vi-VN"/>
              </w:rPr>
              <w:t>ST0002</w:t>
            </w:r>
          </w:p>
        </w:tc>
        <w:tc>
          <w:tcPr>
            <w:tcW w:w="1890" w:type="dxa"/>
            <w:tcBorders>
              <w:top w:val="single" w:sz="4" w:space="0" w:color="8ED973"/>
              <w:left w:val="nil"/>
              <w:bottom w:val="single" w:sz="4" w:space="0" w:color="8ED973"/>
              <w:right w:val="nil"/>
            </w:tcBorders>
            <w:shd w:val="clear" w:color="DAF2D0" w:fill="DAF2D0"/>
            <w:noWrap/>
            <w:vAlign w:val="center"/>
            <w:hideMark/>
          </w:tcPr>
          <w:p w14:paraId="10AB8E1D" w14:textId="77777777" w:rsidR="0009109C" w:rsidRPr="00BA1F55" w:rsidRDefault="0009109C" w:rsidP="00170FAC">
            <w:pPr>
              <w:jc w:val="center"/>
              <w:rPr>
                <w:color w:val="000000"/>
                <w:sz w:val="24"/>
                <w:szCs w:val="24"/>
                <w:lang w:eastAsia="vi-VN"/>
              </w:rPr>
            </w:pPr>
            <w:r w:rsidRPr="00BA1F55">
              <w:rPr>
                <w:color w:val="000000"/>
                <w:sz w:val="24"/>
                <w:szCs w:val="24"/>
                <w:lang w:eastAsia="vi-VN"/>
              </w:rPr>
              <w:t>5/18/2023</w:t>
            </w:r>
          </w:p>
        </w:tc>
        <w:tc>
          <w:tcPr>
            <w:tcW w:w="1890" w:type="dxa"/>
            <w:tcBorders>
              <w:top w:val="single" w:sz="4" w:space="0" w:color="8ED973"/>
              <w:left w:val="nil"/>
              <w:bottom w:val="single" w:sz="4" w:space="0" w:color="8ED973"/>
              <w:right w:val="nil"/>
            </w:tcBorders>
            <w:shd w:val="clear" w:color="DAF2D0" w:fill="DAF2D0"/>
            <w:noWrap/>
            <w:vAlign w:val="center"/>
            <w:hideMark/>
          </w:tcPr>
          <w:p w14:paraId="2077AA7B" w14:textId="77777777" w:rsidR="0009109C" w:rsidRPr="00BA1F55" w:rsidRDefault="0009109C" w:rsidP="00170FAC">
            <w:pPr>
              <w:jc w:val="center"/>
              <w:rPr>
                <w:color w:val="000000"/>
                <w:sz w:val="24"/>
                <w:szCs w:val="24"/>
                <w:lang w:eastAsia="vi-VN"/>
              </w:rPr>
            </w:pPr>
            <w:r w:rsidRPr="00BA1F55">
              <w:rPr>
                <w:color w:val="000000"/>
                <w:sz w:val="24"/>
                <w:szCs w:val="24"/>
                <w:lang w:eastAsia="vi-VN"/>
              </w:rPr>
              <w:t>Tiền mặt</w:t>
            </w:r>
          </w:p>
        </w:tc>
        <w:tc>
          <w:tcPr>
            <w:tcW w:w="1890" w:type="dxa"/>
            <w:tcBorders>
              <w:top w:val="single" w:sz="4" w:space="0" w:color="8ED973"/>
              <w:left w:val="nil"/>
              <w:bottom w:val="single" w:sz="4" w:space="0" w:color="8ED973"/>
              <w:right w:val="single" w:sz="4" w:space="0" w:color="8ED973"/>
            </w:tcBorders>
            <w:shd w:val="clear" w:color="DAF2D0" w:fill="DAF2D0"/>
            <w:noWrap/>
            <w:vAlign w:val="center"/>
            <w:hideMark/>
          </w:tcPr>
          <w:p w14:paraId="29D3F026" w14:textId="77777777" w:rsidR="0009109C" w:rsidRPr="00BA1F55" w:rsidRDefault="0009109C" w:rsidP="00170FAC">
            <w:pPr>
              <w:jc w:val="center"/>
              <w:rPr>
                <w:color w:val="000000"/>
                <w:sz w:val="24"/>
                <w:szCs w:val="24"/>
                <w:lang w:eastAsia="vi-VN"/>
              </w:rPr>
            </w:pPr>
            <w:r w:rsidRPr="00BA1F55">
              <w:rPr>
                <w:color w:val="000000"/>
                <w:sz w:val="24"/>
                <w:szCs w:val="24"/>
                <w:lang w:eastAsia="vi-VN"/>
              </w:rPr>
              <w:t>190000</w:t>
            </w:r>
          </w:p>
        </w:tc>
      </w:tr>
      <w:tr w:rsidR="0009109C" w:rsidRPr="00BA1F55" w14:paraId="082359BD" w14:textId="77777777" w:rsidTr="00170FAC">
        <w:trPr>
          <w:trHeight w:val="506"/>
          <w:jc w:val="center"/>
        </w:trPr>
        <w:tc>
          <w:tcPr>
            <w:tcW w:w="1890" w:type="dxa"/>
            <w:tcBorders>
              <w:top w:val="single" w:sz="4" w:space="0" w:color="8ED973"/>
              <w:left w:val="single" w:sz="4" w:space="0" w:color="8ED973"/>
              <w:bottom w:val="single" w:sz="4" w:space="0" w:color="8ED973"/>
              <w:right w:val="nil"/>
            </w:tcBorders>
            <w:shd w:val="clear" w:color="auto" w:fill="auto"/>
            <w:noWrap/>
            <w:vAlign w:val="center"/>
            <w:hideMark/>
          </w:tcPr>
          <w:p w14:paraId="103E2493"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BI0006</w:t>
            </w:r>
          </w:p>
        </w:tc>
        <w:tc>
          <w:tcPr>
            <w:tcW w:w="1890" w:type="dxa"/>
            <w:tcBorders>
              <w:top w:val="single" w:sz="4" w:space="0" w:color="8ED973"/>
              <w:left w:val="nil"/>
              <w:bottom w:val="single" w:sz="4" w:space="0" w:color="8ED973"/>
              <w:right w:val="nil"/>
            </w:tcBorders>
            <w:shd w:val="clear" w:color="auto" w:fill="auto"/>
            <w:noWrap/>
            <w:vAlign w:val="center"/>
            <w:hideMark/>
          </w:tcPr>
          <w:p w14:paraId="3B0DD8D8" w14:textId="77777777" w:rsidR="0009109C" w:rsidRPr="00BA1F55" w:rsidRDefault="0009109C" w:rsidP="00170FAC">
            <w:pPr>
              <w:jc w:val="center"/>
              <w:rPr>
                <w:color w:val="000000"/>
                <w:sz w:val="24"/>
                <w:szCs w:val="24"/>
                <w:lang w:eastAsia="vi-VN"/>
              </w:rPr>
            </w:pPr>
            <w:r w:rsidRPr="00BA1F55">
              <w:rPr>
                <w:color w:val="000000"/>
                <w:sz w:val="24"/>
                <w:szCs w:val="24"/>
                <w:lang w:eastAsia="vi-VN"/>
              </w:rPr>
              <w:t>MR0006</w:t>
            </w:r>
          </w:p>
        </w:tc>
        <w:tc>
          <w:tcPr>
            <w:tcW w:w="1890" w:type="dxa"/>
            <w:tcBorders>
              <w:top w:val="single" w:sz="4" w:space="0" w:color="8ED973"/>
              <w:left w:val="nil"/>
              <w:bottom w:val="single" w:sz="4" w:space="0" w:color="8ED973"/>
              <w:right w:val="nil"/>
            </w:tcBorders>
            <w:shd w:val="clear" w:color="auto" w:fill="auto"/>
            <w:noWrap/>
            <w:vAlign w:val="center"/>
            <w:hideMark/>
          </w:tcPr>
          <w:p w14:paraId="1D44AE36" w14:textId="77777777" w:rsidR="0009109C" w:rsidRPr="00BA1F55" w:rsidRDefault="0009109C" w:rsidP="00170FAC">
            <w:pPr>
              <w:jc w:val="center"/>
              <w:rPr>
                <w:color w:val="000000"/>
                <w:sz w:val="24"/>
                <w:szCs w:val="24"/>
                <w:lang w:eastAsia="vi-VN"/>
              </w:rPr>
            </w:pPr>
            <w:r w:rsidRPr="00BA1F55">
              <w:rPr>
                <w:color w:val="000000"/>
                <w:sz w:val="24"/>
                <w:szCs w:val="24"/>
                <w:lang w:eastAsia="vi-VN"/>
              </w:rPr>
              <w:t>ST0005</w:t>
            </w:r>
          </w:p>
        </w:tc>
        <w:tc>
          <w:tcPr>
            <w:tcW w:w="1890" w:type="dxa"/>
            <w:tcBorders>
              <w:top w:val="single" w:sz="4" w:space="0" w:color="8ED973"/>
              <w:left w:val="nil"/>
              <w:bottom w:val="single" w:sz="4" w:space="0" w:color="8ED973"/>
              <w:right w:val="nil"/>
            </w:tcBorders>
            <w:shd w:val="clear" w:color="auto" w:fill="auto"/>
            <w:noWrap/>
            <w:vAlign w:val="center"/>
            <w:hideMark/>
          </w:tcPr>
          <w:p w14:paraId="6EDC1BFD" w14:textId="77777777" w:rsidR="0009109C" w:rsidRPr="00BA1F55" w:rsidRDefault="0009109C" w:rsidP="00170FAC">
            <w:pPr>
              <w:jc w:val="center"/>
              <w:rPr>
                <w:color w:val="000000"/>
                <w:sz w:val="24"/>
                <w:szCs w:val="24"/>
                <w:lang w:eastAsia="vi-VN"/>
              </w:rPr>
            </w:pPr>
            <w:r w:rsidRPr="00BA1F55">
              <w:rPr>
                <w:color w:val="000000"/>
                <w:sz w:val="24"/>
                <w:szCs w:val="24"/>
                <w:lang w:eastAsia="vi-VN"/>
              </w:rPr>
              <w:t>6/25/2023</w:t>
            </w:r>
          </w:p>
        </w:tc>
        <w:tc>
          <w:tcPr>
            <w:tcW w:w="1890" w:type="dxa"/>
            <w:tcBorders>
              <w:top w:val="single" w:sz="4" w:space="0" w:color="8ED973"/>
              <w:left w:val="nil"/>
              <w:bottom w:val="single" w:sz="4" w:space="0" w:color="8ED973"/>
              <w:right w:val="nil"/>
            </w:tcBorders>
            <w:shd w:val="clear" w:color="auto" w:fill="auto"/>
            <w:noWrap/>
            <w:vAlign w:val="center"/>
            <w:hideMark/>
          </w:tcPr>
          <w:p w14:paraId="0D2AB8F7" w14:textId="77777777" w:rsidR="0009109C" w:rsidRPr="00BA1F55" w:rsidRDefault="0009109C" w:rsidP="00170FAC">
            <w:pPr>
              <w:jc w:val="center"/>
              <w:rPr>
                <w:color w:val="000000"/>
                <w:sz w:val="24"/>
                <w:szCs w:val="24"/>
                <w:lang w:eastAsia="vi-VN"/>
              </w:rPr>
            </w:pPr>
            <w:r w:rsidRPr="00BA1F55">
              <w:rPr>
                <w:color w:val="000000"/>
                <w:sz w:val="24"/>
                <w:szCs w:val="24"/>
                <w:lang w:eastAsia="vi-VN"/>
              </w:rPr>
              <w:t>Ví điện tử</w:t>
            </w:r>
          </w:p>
        </w:tc>
        <w:tc>
          <w:tcPr>
            <w:tcW w:w="1890" w:type="dxa"/>
            <w:tcBorders>
              <w:top w:val="single" w:sz="4" w:space="0" w:color="8ED973"/>
              <w:left w:val="nil"/>
              <w:bottom w:val="single" w:sz="4" w:space="0" w:color="8ED973"/>
              <w:right w:val="single" w:sz="4" w:space="0" w:color="8ED973"/>
            </w:tcBorders>
            <w:shd w:val="clear" w:color="auto" w:fill="auto"/>
            <w:noWrap/>
            <w:vAlign w:val="center"/>
            <w:hideMark/>
          </w:tcPr>
          <w:p w14:paraId="3B069F8B" w14:textId="77777777" w:rsidR="0009109C" w:rsidRPr="00BA1F55" w:rsidRDefault="0009109C" w:rsidP="00170FAC">
            <w:pPr>
              <w:jc w:val="center"/>
              <w:rPr>
                <w:color w:val="000000"/>
                <w:sz w:val="24"/>
                <w:szCs w:val="24"/>
                <w:lang w:eastAsia="vi-VN"/>
              </w:rPr>
            </w:pPr>
            <w:r w:rsidRPr="00BA1F55">
              <w:rPr>
                <w:color w:val="000000"/>
                <w:sz w:val="24"/>
                <w:szCs w:val="24"/>
                <w:lang w:eastAsia="vi-VN"/>
              </w:rPr>
              <w:t>350000</w:t>
            </w:r>
          </w:p>
        </w:tc>
      </w:tr>
      <w:tr w:rsidR="00EF401E" w:rsidRPr="00BA1F55" w14:paraId="0CD48CE4" w14:textId="77777777" w:rsidTr="00170FAC">
        <w:trPr>
          <w:trHeight w:val="506"/>
          <w:jc w:val="center"/>
        </w:trPr>
        <w:tc>
          <w:tcPr>
            <w:tcW w:w="1890" w:type="dxa"/>
            <w:tcBorders>
              <w:top w:val="single" w:sz="4" w:space="0" w:color="8ED973"/>
              <w:left w:val="single" w:sz="4" w:space="0" w:color="8ED973"/>
              <w:bottom w:val="single" w:sz="4" w:space="0" w:color="8ED973"/>
              <w:right w:val="nil"/>
            </w:tcBorders>
            <w:shd w:val="clear" w:color="DAF2D0" w:fill="DAF2D0"/>
            <w:noWrap/>
            <w:vAlign w:val="center"/>
            <w:hideMark/>
          </w:tcPr>
          <w:p w14:paraId="4F364AA7"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BI0007</w:t>
            </w:r>
          </w:p>
        </w:tc>
        <w:tc>
          <w:tcPr>
            <w:tcW w:w="1890" w:type="dxa"/>
            <w:tcBorders>
              <w:top w:val="single" w:sz="4" w:space="0" w:color="8ED973"/>
              <w:left w:val="nil"/>
              <w:bottom w:val="single" w:sz="4" w:space="0" w:color="8ED973"/>
              <w:right w:val="nil"/>
            </w:tcBorders>
            <w:shd w:val="clear" w:color="DAF2D0" w:fill="DAF2D0"/>
            <w:noWrap/>
            <w:vAlign w:val="center"/>
            <w:hideMark/>
          </w:tcPr>
          <w:p w14:paraId="70DABBD6" w14:textId="77777777" w:rsidR="0009109C" w:rsidRPr="00BA1F55" w:rsidRDefault="0009109C" w:rsidP="00170FAC">
            <w:pPr>
              <w:jc w:val="center"/>
              <w:rPr>
                <w:color w:val="000000"/>
                <w:sz w:val="24"/>
                <w:szCs w:val="24"/>
                <w:lang w:eastAsia="vi-VN"/>
              </w:rPr>
            </w:pPr>
            <w:r w:rsidRPr="00BA1F55">
              <w:rPr>
                <w:color w:val="000000"/>
                <w:sz w:val="24"/>
                <w:szCs w:val="24"/>
                <w:lang w:eastAsia="vi-VN"/>
              </w:rPr>
              <w:t>MR0007</w:t>
            </w:r>
          </w:p>
        </w:tc>
        <w:tc>
          <w:tcPr>
            <w:tcW w:w="1890" w:type="dxa"/>
            <w:tcBorders>
              <w:top w:val="single" w:sz="4" w:space="0" w:color="8ED973"/>
              <w:left w:val="nil"/>
              <w:bottom w:val="single" w:sz="4" w:space="0" w:color="8ED973"/>
              <w:right w:val="nil"/>
            </w:tcBorders>
            <w:shd w:val="clear" w:color="DAF2D0" w:fill="DAF2D0"/>
            <w:noWrap/>
            <w:vAlign w:val="center"/>
            <w:hideMark/>
          </w:tcPr>
          <w:p w14:paraId="1264F269" w14:textId="77777777" w:rsidR="0009109C" w:rsidRPr="00BA1F55" w:rsidRDefault="0009109C" w:rsidP="00170FAC">
            <w:pPr>
              <w:jc w:val="center"/>
              <w:rPr>
                <w:color w:val="000000"/>
                <w:sz w:val="24"/>
                <w:szCs w:val="24"/>
                <w:lang w:eastAsia="vi-VN"/>
              </w:rPr>
            </w:pPr>
            <w:r w:rsidRPr="00BA1F55">
              <w:rPr>
                <w:color w:val="000000"/>
                <w:sz w:val="24"/>
                <w:szCs w:val="24"/>
                <w:lang w:eastAsia="vi-VN"/>
              </w:rPr>
              <w:t>ST0003</w:t>
            </w:r>
          </w:p>
        </w:tc>
        <w:tc>
          <w:tcPr>
            <w:tcW w:w="1890" w:type="dxa"/>
            <w:tcBorders>
              <w:top w:val="single" w:sz="4" w:space="0" w:color="8ED973"/>
              <w:left w:val="nil"/>
              <w:bottom w:val="single" w:sz="4" w:space="0" w:color="8ED973"/>
              <w:right w:val="nil"/>
            </w:tcBorders>
            <w:shd w:val="clear" w:color="DAF2D0" w:fill="DAF2D0"/>
            <w:noWrap/>
            <w:vAlign w:val="center"/>
            <w:hideMark/>
          </w:tcPr>
          <w:p w14:paraId="45B46EC0" w14:textId="77777777" w:rsidR="0009109C" w:rsidRPr="00BA1F55" w:rsidRDefault="0009109C" w:rsidP="00170FAC">
            <w:pPr>
              <w:jc w:val="center"/>
              <w:rPr>
                <w:color w:val="000000"/>
                <w:sz w:val="24"/>
                <w:szCs w:val="24"/>
                <w:lang w:eastAsia="vi-VN"/>
              </w:rPr>
            </w:pPr>
            <w:r w:rsidRPr="00BA1F55">
              <w:rPr>
                <w:color w:val="000000"/>
                <w:sz w:val="24"/>
                <w:szCs w:val="24"/>
                <w:lang w:eastAsia="vi-VN"/>
              </w:rPr>
              <w:t>7/2/2023</w:t>
            </w:r>
          </w:p>
        </w:tc>
        <w:tc>
          <w:tcPr>
            <w:tcW w:w="1890" w:type="dxa"/>
            <w:tcBorders>
              <w:top w:val="single" w:sz="4" w:space="0" w:color="8ED973"/>
              <w:left w:val="nil"/>
              <w:bottom w:val="single" w:sz="4" w:space="0" w:color="8ED973"/>
              <w:right w:val="nil"/>
            </w:tcBorders>
            <w:shd w:val="clear" w:color="DAF2D0" w:fill="DAF2D0"/>
            <w:noWrap/>
            <w:vAlign w:val="center"/>
            <w:hideMark/>
          </w:tcPr>
          <w:p w14:paraId="360995F7" w14:textId="77777777" w:rsidR="0009109C" w:rsidRPr="00BA1F55" w:rsidRDefault="0009109C" w:rsidP="00170FAC">
            <w:pPr>
              <w:jc w:val="center"/>
              <w:rPr>
                <w:color w:val="000000"/>
                <w:sz w:val="24"/>
                <w:szCs w:val="24"/>
                <w:lang w:eastAsia="vi-VN"/>
              </w:rPr>
            </w:pPr>
            <w:r w:rsidRPr="00BA1F55">
              <w:rPr>
                <w:color w:val="000000"/>
                <w:sz w:val="24"/>
                <w:szCs w:val="24"/>
                <w:lang w:eastAsia="vi-VN"/>
              </w:rPr>
              <w:t>Thẻ tín dụng</w:t>
            </w:r>
          </w:p>
        </w:tc>
        <w:tc>
          <w:tcPr>
            <w:tcW w:w="1890" w:type="dxa"/>
            <w:tcBorders>
              <w:top w:val="single" w:sz="4" w:space="0" w:color="8ED973"/>
              <w:left w:val="nil"/>
              <w:bottom w:val="single" w:sz="4" w:space="0" w:color="8ED973"/>
              <w:right w:val="single" w:sz="4" w:space="0" w:color="8ED973"/>
            </w:tcBorders>
            <w:shd w:val="clear" w:color="DAF2D0" w:fill="DAF2D0"/>
            <w:noWrap/>
            <w:vAlign w:val="center"/>
            <w:hideMark/>
          </w:tcPr>
          <w:p w14:paraId="28CAF2E2" w14:textId="77777777" w:rsidR="0009109C" w:rsidRPr="00BA1F55" w:rsidRDefault="0009109C" w:rsidP="00170FAC">
            <w:pPr>
              <w:jc w:val="center"/>
              <w:rPr>
                <w:color w:val="000000"/>
                <w:sz w:val="24"/>
                <w:szCs w:val="24"/>
                <w:lang w:eastAsia="vi-VN"/>
              </w:rPr>
            </w:pPr>
            <w:r w:rsidRPr="00BA1F55">
              <w:rPr>
                <w:color w:val="000000"/>
                <w:sz w:val="24"/>
                <w:szCs w:val="24"/>
                <w:lang w:eastAsia="vi-VN"/>
              </w:rPr>
              <w:t>360000</w:t>
            </w:r>
          </w:p>
        </w:tc>
      </w:tr>
      <w:tr w:rsidR="0009109C" w:rsidRPr="00BA1F55" w14:paraId="32A605C9" w14:textId="77777777" w:rsidTr="00170FAC">
        <w:trPr>
          <w:trHeight w:val="506"/>
          <w:jc w:val="center"/>
        </w:trPr>
        <w:tc>
          <w:tcPr>
            <w:tcW w:w="1890" w:type="dxa"/>
            <w:tcBorders>
              <w:top w:val="single" w:sz="4" w:space="0" w:color="8ED973"/>
              <w:left w:val="single" w:sz="4" w:space="0" w:color="8ED973"/>
              <w:bottom w:val="single" w:sz="4" w:space="0" w:color="8ED973"/>
              <w:right w:val="nil"/>
            </w:tcBorders>
            <w:shd w:val="clear" w:color="auto" w:fill="auto"/>
            <w:noWrap/>
            <w:vAlign w:val="center"/>
            <w:hideMark/>
          </w:tcPr>
          <w:p w14:paraId="512DB090"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BI0008</w:t>
            </w:r>
          </w:p>
        </w:tc>
        <w:tc>
          <w:tcPr>
            <w:tcW w:w="1890" w:type="dxa"/>
            <w:tcBorders>
              <w:top w:val="single" w:sz="4" w:space="0" w:color="8ED973"/>
              <w:left w:val="nil"/>
              <w:bottom w:val="single" w:sz="4" w:space="0" w:color="8ED973"/>
              <w:right w:val="nil"/>
            </w:tcBorders>
            <w:shd w:val="clear" w:color="auto" w:fill="auto"/>
            <w:noWrap/>
            <w:vAlign w:val="center"/>
            <w:hideMark/>
          </w:tcPr>
          <w:p w14:paraId="60DB64D2" w14:textId="77777777" w:rsidR="0009109C" w:rsidRPr="00BA1F55" w:rsidRDefault="0009109C" w:rsidP="00170FAC">
            <w:pPr>
              <w:jc w:val="center"/>
              <w:rPr>
                <w:color w:val="000000"/>
                <w:sz w:val="24"/>
                <w:szCs w:val="24"/>
                <w:lang w:eastAsia="vi-VN"/>
              </w:rPr>
            </w:pPr>
            <w:r w:rsidRPr="00BA1F55">
              <w:rPr>
                <w:color w:val="000000"/>
                <w:sz w:val="24"/>
                <w:szCs w:val="24"/>
                <w:lang w:eastAsia="vi-VN"/>
              </w:rPr>
              <w:t>MR0008</w:t>
            </w:r>
          </w:p>
        </w:tc>
        <w:tc>
          <w:tcPr>
            <w:tcW w:w="1890" w:type="dxa"/>
            <w:tcBorders>
              <w:top w:val="single" w:sz="4" w:space="0" w:color="8ED973"/>
              <w:left w:val="nil"/>
              <w:bottom w:val="single" w:sz="4" w:space="0" w:color="8ED973"/>
              <w:right w:val="nil"/>
            </w:tcBorders>
            <w:shd w:val="clear" w:color="auto" w:fill="auto"/>
            <w:noWrap/>
            <w:vAlign w:val="center"/>
            <w:hideMark/>
          </w:tcPr>
          <w:p w14:paraId="5BB7A454" w14:textId="77777777" w:rsidR="0009109C" w:rsidRPr="00BA1F55" w:rsidRDefault="0009109C" w:rsidP="00170FAC">
            <w:pPr>
              <w:jc w:val="center"/>
              <w:rPr>
                <w:color w:val="000000"/>
                <w:sz w:val="24"/>
                <w:szCs w:val="24"/>
                <w:lang w:eastAsia="vi-VN"/>
              </w:rPr>
            </w:pPr>
            <w:r w:rsidRPr="00BA1F55">
              <w:rPr>
                <w:color w:val="000000"/>
                <w:sz w:val="24"/>
                <w:szCs w:val="24"/>
                <w:lang w:eastAsia="vi-VN"/>
              </w:rPr>
              <w:t>ST0004</w:t>
            </w:r>
          </w:p>
        </w:tc>
        <w:tc>
          <w:tcPr>
            <w:tcW w:w="1890" w:type="dxa"/>
            <w:tcBorders>
              <w:top w:val="single" w:sz="4" w:space="0" w:color="8ED973"/>
              <w:left w:val="nil"/>
              <w:bottom w:val="single" w:sz="4" w:space="0" w:color="8ED973"/>
              <w:right w:val="nil"/>
            </w:tcBorders>
            <w:shd w:val="clear" w:color="auto" w:fill="auto"/>
            <w:noWrap/>
            <w:vAlign w:val="center"/>
            <w:hideMark/>
          </w:tcPr>
          <w:p w14:paraId="2F2814C4" w14:textId="77777777" w:rsidR="0009109C" w:rsidRPr="00BA1F55" w:rsidRDefault="0009109C" w:rsidP="00170FAC">
            <w:pPr>
              <w:jc w:val="center"/>
              <w:rPr>
                <w:color w:val="000000"/>
                <w:sz w:val="24"/>
                <w:szCs w:val="24"/>
                <w:lang w:eastAsia="vi-VN"/>
              </w:rPr>
            </w:pPr>
            <w:r w:rsidRPr="00BA1F55">
              <w:rPr>
                <w:color w:val="000000"/>
                <w:sz w:val="24"/>
                <w:szCs w:val="24"/>
                <w:lang w:eastAsia="vi-VN"/>
              </w:rPr>
              <w:t>8/14/2023</w:t>
            </w:r>
          </w:p>
        </w:tc>
        <w:tc>
          <w:tcPr>
            <w:tcW w:w="1890" w:type="dxa"/>
            <w:tcBorders>
              <w:top w:val="single" w:sz="4" w:space="0" w:color="8ED973"/>
              <w:left w:val="nil"/>
              <w:bottom w:val="single" w:sz="4" w:space="0" w:color="8ED973"/>
              <w:right w:val="nil"/>
            </w:tcBorders>
            <w:shd w:val="clear" w:color="auto" w:fill="auto"/>
            <w:noWrap/>
            <w:vAlign w:val="center"/>
            <w:hideMark/>
          </w:tcPr>
          <w:p w14:paraId="2FB16C69" w14:textId="77777777" w:rsidR="0009109C" w:rsidRPr="00BA1F55" w:rsidRDefault="0009109C" w:rsidP="00170FAC">
            <w:pPr>
              <w:jc w:val="center"/>
              <w:rPr>
                <w:color w:val="000000"/>
                <w:sz w:val="24"/>
                <w:szCs w:val="24"/>
                <w:lang w:eastAsia="vi-VN"/>
              </w:rPr>
            </w:pPr>
            <w:r w:rsidRPr="00BA1F55">
              <w:rPr>
                <w:color w:val="000000"/>
                <w:sz w:val="24"/>
                <w:szCs w:val="24"/>
                <w:lang w:eastAsia="vi-VN"/>
              </w:rPr>
              <w:t>Tiền mặt</w:t>
            </w:r>
          </w:p>
        </w:tc>
        <w:tc>
          <w:tcPr>
            <w:tcW w:w="1890" w:type="dxa"/>
            <w:tcBorders>
              <w:top w:val="single" w:sz="4" w:space="0" w:color="8ED973"/>
              <w:left w:val="nil"/>
              <w:bottom w:val="single" w:sz="4" w:space="0" w:color="8ED973"/>
              <w:right w:val="single" w:sz="4" w:space="0" w:color="8ED973"/>
            </w:tcBorders>
            <w:shd w:val="clear" w:color="auto" w:fill="auto"/>
            <w:noWrap/>
            <w:vAlign w:val="center"/>
            <w:hideMark/>
          </w:tcPr>
          <w:p w14:paraId="4498BD61" w14:textId="77777777" w:rsidR="0009109C" w:rsidRPr="00BA1F55" w:rsidRDefault="0009109C" w:rsidP="00170FAC">
            <w:pPr>
              <w:jc w:val="center"/>
              <w:rPr>
                <w:color w:val="000000"/>
                <w:sz w:val="24"/>
                <w:szCs w:val="24"/>
                <w:lang w:eastAsia="vi-VN"/>
              </w:rPr>
            </w:pPr>
            <w:r w:rsidRPr="00BA1F55">
              <w:rPr>
                <w:color w:val="000000"/>
                <w:sz w:val="24"/>
                <w:szCs w:val="24"/>
                <w:lang w:eastAsia="vi-VN"/>
              </w:rPr>
              <w:t>300000</w:t>
            </w:r>
          </w:p>
        </w:tc>
      </w:tr>
      <w:tr w:rsidR="00EF401E" w:rsidRPr="00BA1F55" w14:paraId="5C249981" w14:textId="77777777" w:rsidTr="00170FAC">
        <w:trPr>
          <w:trHeight w:val="506"/>
          <w:jc w:val="center"/>
        </w:trPr>
        <w:tc>
          <w:tcPr>
            <w:tcW w:w="1890" w:type="dxa"/>
            <w:tcBorders>
              <w:top w:val="single" w:sz="4" w:space="0" w:color="8ED973"/>
              <w:left w:val="single" w:sz="4" w:space="0" w:color="8ED973"/>
              <w:bottom w:val="single" w:sz="4" w:space="0" w:color="8ED973"/>
              <w:right w:val="nil"/>
            </w:tcBorders>
            <w:shd w:val="clear" w:color="DAF2D0" w:fill="DAF2D0"/>
            <w:noWrap/>
            <w:vAlign w:val="center"/>
            <w:hideMark/>
          </w:tcPr>
          <w:p w14:paraId="2638B7CE"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BI0009</w:t>
            </w:r>
          </w:p>
        </w:tc>
        <w:tc>
          <w:tcPr>
            <w:tcW w:w="1890" w:type="dxa"/>
            <w:tcBorders>
              <w:top w:val="single" w:sz="4" w:space="0" w:color="8ED973"/>
              <w:left w:val="nil"/>
              <w:bottom w:val="single" w:sz="4" w:space="0" w:color="8ED973"/>
              <w:right w:val="nil"/>
            </w:tcBorders>
            <w:shd w:val="clear" w:color="DAF2D0" w:fill="DAF2D0"/>
            <w:noWrap/>
            <w:vAlign w:val="center"/>
            <w:hideMark/>
          </w:tcPr>
          <w:p w14:paraId="68F00DC2" w14:textId="77777777" w:rsidR="0009109C" w:rsidRPr="00BA1F55" w:rsidRDefault="0009109C" w:rsidP="00170FAC">
            <w:pPr>
              <w:jc w:val="center"/>
              <w:rPr>
                <w:color w:val="000000"/>
                <w:sz w:val="24"/>
                <w:szCs w:val="24"/>
                <w:lang w:eastAsia="vi-VN"/>
              </w:rPr>
            </w:pPr>
            <w:r w:rsidRPr="00BA1F55">
              <w:rPr>
                <w:color w:val="000000"/>
                <w:sz w:val="24"/>
                <w:szCs w:val="24"/>
                <w:lang w:eastAsia="vi-VN"/>
              </w:rPr>
              <w:t>MR0009</w:t>
            </w:r>
          </w:p>
        </w:tc>
        <w:tc>
          <w:tcPr>
            <w:tcW w:w="1890" w:type="dxa"/>
            <w:tcBorders>
              <w:top w:val="single" w:sz="4" w:space="0" w:color="8ED973"/>
              <w:left w:val="nil"/>
              <w:bottom w:val="single" w:sz="4" w:space="0" w:color="8ED973"/>
              <w:right w:val="nil"/>
            </w:tcBorders>
            <w:shd w:val="clear" w:color="DAF2D0" w:fill="DAF2D0"/>
            <w:noWrap/>
            <w:vAlign w:val="center"/>
            <w:hideMark/>
          </w:tcPr>
          <w:p w14:paraId="5C4CC6F5" w14:textId="77777777" w:rsidR="0009109C" w:rsidRPr="00BA1F55" w:rsidRDefault="0009109C" w:rsidP="00170FAC">
            <w:pPr>
              <w:jc w:val="center"/>
              <w:rPr>
                <w:color w:val="000000"/>
                <w:sz w:val="24"/>
                <w:szCs w:val="24"/>
                <w:lang w:eastAsia="vi-VN"/>
              </w:rPr>
            </w:pPr>
            <w:r w:rsidRPr="00BA1F55">
              <w:rPr>
                <w:color w:val="000000"/>
                <w:sz w:val="24"/>
                <w:szCs w:val="24"/>
                <w:lang w:eastAsia="vi-VN"/>
              </w:rPr>
              <w:t>ST0006</w:t>
            </w:r>
          </w:p>
        </w:tc>
        <w:tc>
          <w:tcPr>
            <w:tcW w:w="1890" w:type="dxa"/>
            <w:tcBorders>
              <w:top w:val="single" w:sz="4" w:space="0" w:color="8ED973"/>
              <w:left w:val="nil"/>
              <w:bottom w:val="single" w:sz="4" w:space="0" w:color="8ED973"/>
              <w:right w:val="nil"/>
            </w:tcBorders>
            <w:shd w:val="clear" w:color="DAF2D0" w:fill="DAF2D0"/>
            <w:noWrap/>
            <w:vAlign w:val="center"/>
            <w:hideMark/>
          </w:tcPr>
          <w:p w14:paraId="08798C09" w14:textId="77777777" w:rsidR="0009109C" w:rsidRPr="00BA1F55" w:rsidRDefault="0009109C" w:rsidP="00170FAC">
            <w:pPr>
              <w:jc w:val="center"/>
              <w:rPr>
                <w:color w:val="000000"/>
                <w:sz w:val="24"/>
                <w:szCs w:val="24"/>
                <w:lang w:eastAsia="vi-VN"/>
              </w:rPr>
            </w:pPr>
            <w:r w:rsidRPr="00BA1F55">
              <w:rPr>
                <w:color w:val="000000"/>
                <w:sz w:val="24"/>
                <w:szCs w:val="24"/>
                <w:lang w:eastAsia="vi-VN"/>
              </w:rPr>
              <w:t>9/22/2023</w:t>
            </w:r>
          </w:p>
        </w:tc>
        <w:tc>
          <w:tcPr>
            <w:tcW w:w="1890" w:type="dxa"/>
            <w:tcBorders>
              <w:top w:val="single" w:sz="4" w:space="0" w:color="8ED973"/>
              <w:left w:val="nil"/>
              <w:bottom w:val="single" w:sz="4" w:space="0" w:color="8ED973"/>
              <w:right w:val="nil"/>
            </w:tcBorders>
            <w:shd w:val="clear" w:color="DAF2D0" w:fill="DAF2D0"/>
            <w:noWrap/>
            <w:vAlign w:val="center"/>
            <w:hideMark/>
          </w:tcPr>
          <w:p w14:paraId="39FDDF61" w14:textId="77777777" w:rsidR="0009109C" w:rsidRPr="00BA1F55" w:rsidRDefault="0009109C" w:rsidP="00170FAC">
            <w:pPr>
              <w:jc w:val="center"/>
              <w:rPr>
                <w:color w:val="000000"/>
                <w:sz w:val="24"/>
                <w:szCs w:val="24"/>
                <w:lang w:eastAsia="vi-VN"/>
              </w:rPr>
            </w:pPr>
            <w:r w:rsidRPr="00BA1F55">
              <w:rPr>
                <w:color w:val="000000"/>
                <w:sz w:val="24"/>
                <w:szCs w:val="24"/>
                <w:lang w:eastAsia="vi-VN"/>
              </w:rPr>
              <w:t>Tiền mặt</w:t>
            </w:r>
          </w:p>
        </w:tc>
        <w:tc>
          <w:tcPr>
            <w:tcW w:w="1890" w:type="dxa"/>
            <w:tcBorders>
              <w:top w:val="single" w:sz="4" w:space="0" w:color="8ED973"/>
              <w:left w:val="nil"/>
              <w:bottom w:val="single" w:sz="4" w:space="0" w:color="8ED973"/>
              <w:right w:val="single" w:sz="4" w:space="0" w:color="8ED973"/>
            </w:tcBorders>
            <w:shd w:val="clear" w:color="DAF2D0" w:fill="DAF2D0"/>
            <w:noWrap/>
            <w:vAlign w:val="center"/>
            <w:hideMark/>
          </w:tcPr>
          <w:p w14:paraId="5B6F6939" w14:textId="77777777" w:rsidR="0009109C" w:rsidRPr="00BA1F55" w:rsidRDefault="0009109C" w:rsidP="00170FAC">
            <w:pPr>
              <w:jc w:val="center"/>
              <w:rPr>
                <w:color w:val="000000"/>
                <w:sz w:val="24"/>
                <w:szCs w:val="24"/>
                <w:lang w:eastAsia="vi-VN"/>
              </w:rPr>
            </w:pPr>
            <w:r w:rsidRPr="00BA1F55">
              <w:rPr>
                <w:color w:val="000000"/>
                <w:sz w:val="24"/>
                <w:szCs w:val="24"/>
                <w:lang w:eastAsia="vi-VN"/>
              </w:rPr>
              <w:t>290000</w:t>
            </w:r>
          </w:p>
        </w:tc>
      </w:tr>
      <w:tr w:rsidR="0009109C" w:rsidRPr="00BA1F55" w14:paraId="49F0B8C3" w14:textId="77777777" w:rsidTr="00170FAC">
        <w:trPr>
          <w:trHeight w:val="506"/>
          <w:jc w:val="center"/>
        </w:trPr>
        <w:tc>
          <w:tcPr>
            <w:tcW w:w="1890" w:type="dxa"/>
            <w:tcBorders>
              <w:top w:val="single" w:sz="4" w:space="0" w:color="8ED973"/>
              <w:left w:val="single" w:sz="4" w:space="0" w:color="8ED973"/>
              <w:bottom w:val="single" w:sz="4" w:space="0" w:color="8ED973"/>
              <w:right w:val="nil"/>
            </w:tcBorders>
            <w:shd w:val="clear" w:color="auto" w:fill="auto"/>
            <w:noWrap/>
            <w:vAlign w:val="center"/>
            <w:hideMark/>
          </w:tcPr>
          <w:p w14:paraId="0321D5FD"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BI0010</w:t>
            </w:r>
          </w:p>
        </w:tc>
        <w:tc>
          <w:tcPr>
            <w:tcW w:w="1890" w:type="dxa"/>
            <w:tcBorders>
              <w:top w:val="single" w:sz="4" w:space="0" w:color="8ED973"/>
              <w:left w:val="nil"/>
              <w:bottom w:val="single" w:sz="4" w:space="0" w:color="8ED973"/>
              <w:right w:val="nil"/>
            </w:tcBorders>
            <w:shd w:val="clear" w:color="auto" w:fill="auto"/>
            <w:noWrap/>
            <w:vAlign w:val="center"/>
            <w:hideMark/>
          </w:tcPr>
          <w:p w14:paraId="441B0282" w14:textId="77777777" w:rsidR="0009109C" w:rsidRPr="00BA1F55" w:rsidRDefault="0009109C" w:rsidP="00170FAC">
            <w:pPr>
              <w:jc w:val="center"/>
              <w:rPr>
                <w:color w:val="000000"/>
                <w:sz w:val="24"/>
                <w:szCs w:val="24"/>
                <w:lang w:eastAsia="vi-VN"/>
              </w:rPr>
            </w:pPr>
            <w:r w:rsidRPr="00BA1F55">
              <w:rPr>
                <w:color w:val="000000"/>
                <w:sz w:val="24"/>
                <w:szCs w:val="24"/>
                <w:lang w:eastAsia="vi-VN"/>
              </w:rPr>
              <w:t>MR0010</w:t>
            </w:r>
          </w:p>
        </w:tc>
        <w:tc>
          <w:tcPr>
            <w:tcW w:w="1890" w:type="dxa"/>
            <w:tcBorders>
              <w:top w:val="single" w:sz="4" w:space="0" w:color="8ED973"/>
              <w:left w:val="nil"/>
              <w:bottom w:val="single" w:sz="4" w:space="0" w:color="8ED973"/>
              <w:right w:val="nil"/>
            </w:tcBorders>
            <w:shd w:val="clear" w:color="auto" w:fill="auto"/>
            <w:noWrap/>
            <w:vAlign w:val="center"/>
            <w:hideMark/>
          </w:tcPr>
          <w:p w14:paraId="5B3C0686" w14:textId="77777777" w:rsidR="0009109C" w:rsidRPr="00BA1F55" w:rsidRDefault="0009109C" w:rsidP="00170FAC">
            <w:pPr>
              <w:jc w:val="center"/>
              <w:rPr>
                <w:color w:val="000000"/>
                <w:sz w:val="24"/>
                <w:szCs w:val="24"/>
                <w:lang w:eastAsia="vi-VN"/>
              </w:rPr>
            </w:pPr>
            <w:r w:rsidRPr="00BA1F55">
              <w:rPr>
                <w:color w:val="000000"/>
                <w:sz w:val="24"/>
                <w:szCs w:val="24"/>
                <w:lang w:eastAsia="vi-VN"/>
              </w:rPr>
              <w:t>ST0007</w:t>
            </w:r>
          </w:p>
        </w:tc>
        <w:tc>
          <w:tcPr>
            <w:tcW w:w="1890" w:type="dxa"/>
            <w:tcBorders>
              <w:top w:val="single" w:sz="4" w:space="0" w:color="8ED973"/>
              <w:left w:val="nil"/>
              <w:bottom w:val="single" w:sz="4" w:space="0" w:color="8ED973"/>
              <w:right w:val="nil"/>
            </w:tcBorders>
            <w:shd w:val="clear" w:color="auto" w:fill="auto"/>
            <w:noWrap/>
            <w:vAlign w:val="center"/>
            <w:hideMark/>
          </w:tcPr>
          <w:p w14:paraId="28D33698" w14:textId="77777777" w:rsidR="0009109C" w:rsidRPr="00BA1F55" w:rsidRDefault="0009109C" w:rsidP="00170FAC">
            <w:pPr>
              <w:jc w:val="center"/>
              <w:rPr>
                <w:color w:val="000000"/>
                <w:sz w:val="24"/>
                <w:szCs w:val="24"/>
                <w:lang w:eastAsia="vi-VN"/>
              </w:rPr>
            </w:pPr>
            <w:r w:rsidRPr="00BA1F55">
              <w:rPr>
                <w:color w:val="000000"/>
                <w:sz w:val="24"/>
                <w:szCs w:val="24"/>
                <w:lang w:eastAsia="vi-VN"/>
              </w:rPr>
              <w:t>10/30/2023</w:t>
            </w:r>
          </w:p>
        </w:tc>
        <w:tc>
          <w:tcPr>
            <w:tcW w:w="1890" w:type="dxa"/>
            <w:tcBorders>
              <w:top w:val="single" w:sz="4" w:space="0" w:color="8ED973"/>
              <w:left w:val="nil"/>
              <w:bottom w:val="single" w:sz="4" w:space="0" w:color="8ED973"/>
              <w:right w:val="nil"/>
            </w:tcBorders>
            <w:shd w:val="clear" w:color="auto" w:fill="auto"/>
            <w:noWrap/>
            <w:vAlign w:val="center"/>
            <w:hideMark/>
          </w:tcPr>
          <w:p w14:paraId="49E23EFC"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Bảo hiểm</w:t>
            </w:r>
          </w:p>
        </w:tc>
        <w:tc>
          <w:tcPr>
            <w:tcW w:w="1890" w:type="dxa"/>
            <w:tcBorders>
              <w:top w:val="single" w:sz="4" w:space="0" w:color="8ED973"/>
              <w:left w:val="nil"/>
              <w:bottom w:val="single" w:sz="4" w:space="0" w:color="8ED973"/>
              <w:right w:val="single" w:sz="4" w:space="0" w:color="8ED973"/>
            </w:tcBorders>
            <w:shd w:val="clear" w:color="auto" w:fill="auto"/>
            <w:noWrap/>
            <w:vAlign w:val="center"/>
            <w:hideMark/>
          </w:tcPr>
          <w:p w14:paraId="07971441" w14:textId="77777777" w:rsidR="0009109C" w:rsidRPr="00BA1F55" w:rsidRDefault="0009109C" w:rsidP="00170FAC">
            <w:pPr>
              <w:jc w:val="center"/>
              <w:rPr>
                <w:color w:val="000000"/>
                <w:sz w:val="24"/>
                <w:szCs w:val="24"/>
                <w:lang w:eastAsia="vi-VN"/>
              </w:rPr>
            </w:pPr>
            <w:r w:rsidRPr="00BA1F55">
              <w:rPr>
                <w:color w:val="000000"/>
                <w:sz w:val="24"/>
                <w:szCs w:val="24"/>
                <w:lang w:eastAsia="vi-VN"/>
              </w:rPr>
              <w:t>455000</w:t>
            </w:r>
          </w:p>
        </w:tc>
      </w:tr>
      <w:tr w:rsidR="00EF401E" w:rsidRPr="00BA1F55" w14:paraId="4B141A65" w14:textId="77777777" w:rsidTr="00170FAC">
        <w:trPr>
          <w:trHeight w:val="506"/>
          <w:jc w:val="center"/>
        </w:trPr>
        <w:tc>
          <w:tcPr>
            <w:tcW w:w="1890" w:type="dxa"/>
            <w:tcBorders>
              <w:top w:val="single" w:sz="4" w:space="0" w:color="8ED973"/>
              <w:left w:val="single" w:sz="4" w:space="0" w:color="8ED973"/>
              <w:bottom w:val="single" w:sz="4" w:space="0" w:color="8ED973"/>
              <w:right w:val="nil"/>
            </w:tcBorders>
            <w:shd w:val="clear" w:color="DAF2D0" w:fill="DAF2D0"/>
            <w:noWrap/>
            <w:vAlign w:val="center"/>
            <w:hideMark/>
          </w:tcPr>
          <w:p w14:paraId="32ECDEB1"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BI0011</w:t>
            </w:r>
          </w:p>
        </w:tc>
        <w:tc>
          <w:tcPr>
            <w:tcW w:w="1890" w:type="dxa"/>
            <w:tcBorders>
              <w:top w:val="single" w:sz="4" w:space="0" w:color="8ED973"/>
              <w:left w:val="nil"/>
              <w:bottom w:val="single" w:sz="4" w:space="0" w:color="8ED973"/>
              <w:right w:val="nil"/>
            </w:tcBorders>
            <w:shd w:val="clear" w:color="DAF2D0" w:fill="DAF2D0"/>
            <w:noWrap/>
            <w:vAlign w:val="center"/>
            <w:hideMark/>
          </w:tcPr>
          <w:p w14:paraId="4427FB93" w14:textId="77777777" w:rsidR="0009109C" w:rsidRPr="00BA1F55" w:rsidRDefault="0009109C" w:rsidP="00170FAC">
            <w:pPr>
              <w:jc w:val="center"/>
              <w:rPr>
                <w:color w:val="000000"/>
                <w:sz w:val="24"/>
                <w:szCs w:val="24"/>
                <w:lang w:eastAsia="vi-VN"/>
              </w:rPr>
            </w:pPr>
            <w:r w:rsidRPr="00BA1F55">
              <w:rPr>
                <w:color w:val="000000"/>
                <w:sz w:val="24"/>
                <w:szCs w:val="24"/>
                <w:lang w:eastAsia="vi-VN"/>
              </w:rPr>
              <w:t>MR0011</w:t>
            </w:r>
          </w:p>
        </w:tc>
        <w:tc>
          <w:tcPr>
            <w:tcW w:w="1890" w:type="dxa"/>
            <w:tcBorders>
              <w:top w:val="single" w:sz="4" w:space="0" w:color="8ED973"/>
              <w:left w:val="nil"/>
              <w:bottom w:val="single" w:sz="4" w:space="0" w:color="8ED973"/>
              <w:right w:val="nil"/>
            </w:tcBorders>
            <w:shd w:val="clear" w:color="DAF2D0" w:fill="DAF2D0"/>
            <w:noWrap/>
            <w:vAlign w:val="center"/>
            <w:hideMark/>
          </w:tcPr>
          <w:p w14:paraId="4CEB16FC" w14:textId="77777777" w:rsidR="0009109C" w:rsidRPr="00BA1F55" w:rsidRDefault="0009109C" w:rsidP="00170FAC">
            <w:pPr>
              <w:jc w:val="center"/>
              <w:rPr>
                <w:color w:val="000000"/>
                <w:sz w:val="24"/>
                <w:szCs w:val="24"/>
                <w:lang w:eastAsia="vi-VN"/>
              </w:rPr>
            </w:pPr>
            <w:r w:rsidRPr="00BA1F55">
              <w:rPr>
                <w:color w:val="000000"/>
                <w:sz w:val="24"/>
                <w:szCs w:val="24"/>
                <w:lang w:eastAsia="vi-VN"/>
              </w:rPr>
              <w:t>ST0001</w:t>
            </w:r>
          </w:p>
        </w:tc>
        <w:tc>
          <w:tcPr>
            <w:tcW w:w="1890" w:type="dxa"/>
            <w:tcBorders>
              <w:top w:val="single" w:sz="4" w:space="0" w:color="8ED973"/>
              <w:left w:val="nil"/>
              <w:bottom w:val="single" w:sz="4" w:space="0" w:color="8ED973"/>
              <w:right w:val="nil"/>
            </w:tcBorders>
            <w:shd w:val="clear" w:color="DAF2D0" w:fill="DAF2D0"/>
            <w:noWrap/>
            <w:vAlign w:val="center"/>
            <w:hideMark/>
          </w:tcPr>
          <w:p w14:paraId="71DDA08E" w14:textId="77777777" w:rsidR="0009109C" w:rsidRPr="00BA1F55" w:rsidRDefault="0009109C" w:rsidP="00170FAC">
            <w:pPr>
              <w:jc w:val="center"/>
              <w:rPr>
                <w:color w:val="000000"/>
                <w:sz w:val="24"/>
                <w:szCs w:val="24"/>
                <w:lang w:eastAsia="vi-VN"/>
              </w:rPr>
            </w:pPr>
            <w:r w:rsidRPr="00BA1F55">
              <w:rPr>
                <w:color w:val="000000"/>
                <w:sz w:val="24"/>
                <w:szCs w:val="24"/>
                <w:lang w:eastAsia="vi-VN"/>
              </w:rPr>
              <w:t>11/11/2023</w:t>
            </w:r>
          </w:p>
        </w:tc>
        <w:tc>
          <w:tcPr>
            <w:tcW w:w="1890" w:type="dxa"/>
            <w:tcBorders>
              <w:top w:val="single" w:sz="4" w:space="0" w:color="8ED973"/>
              <w:left w:val="nil"/>
              <w:bottom w:val="single" w:sz="4" w:space="0" w:color="8ED973"/>
              <w:right w:val="nil"/>
            </w:tcBorders>
            <w:shd w:val="clear" w:color="DAF2D0" w:fill="DAF2D0"/>
            <w:noWrap/>
            <w:vAlign w:val="center"/>
            <w:hideMark/>
          </w:tcPr>
          <w:p w14:paraId="5E654DB6" w14:textId="77777777" w:rsidR="0009109C" w:rsidRPr="00BA1F55" w:rsidRDefault="0009109C" w:rsidP="00170FAC">
            <w:pPr>
              <w:jc w:val="center"/>
              <w:rPr>
                <w:color w:val="000000"/>
                <w:sz w:val="24"/>
                <w:szCs w:val="24"/>
                <w:lang w:eastAsia="vi-VN"/>
              </w:rPr>
            </w:pPr>
            <w:r w:rsidRPr="00BA1F55">
              <w:rPr>
                <w:color w:val="000000"/>
                <w:sz w:val="24"/>
                <w:szCs w:val="24"/>
                <w:lang w:eastAsia="vi-VN"/>
              </w:rPr>
              <w:t>Ví điện tử</w:t>
            </w:r>
          </w:p>
        </w:tc>
        <w:tc>
          <w:tcPr>
            <w:tcW w:w="1890" w:type="dxa"/>
            <w:tcBorders>
              <w:top w:val="single" w:sz="4" w:space="0" w:color="8ED973"/>
              <w:left w:val="nil"/>
              <w:bottom w:val="single" w:sz="4" w:space="0" w:color="8ED973"/>
              <w:right w:val="single" w:sz="4" w:space="0" w:color="8ED973"/>
            </w:tcBorders>
            <w:shd w:val="clear" w:color="DAF2D0" w:fill="DAF2D0"/>
            <w:noWrap/>
            <w:vAlign w:val="center"/>
            <w:hideMark/>
          </w:tcPr>
          <w:p w14:paraId="6F632F22" w14:textId="77777777" w:rsidR="0009109C" w:rsidRPr="00BA1F55" w:rsidRDefault="0009109C" w:rsidP="00170FAC">
            <w:pPr>
              <w:jc w:val="center"/>
              <w:rPr>
                <w:color w:val="000000"/>
                <w:sz w:val="24"/>
                <w:szCs w:val="24"/>
                <w:lang w:eastAsia="vi-VN"/>
              </w:rPr>
            </w:pPr>
            <w:r w:rsidRPr="00BA1F55">
              <w:rPr>
                <w:color w:val="000000"/>
                <w:sz w:val="24"/>
                <w:szCs w:val="24"/>
                <w:lang w:eastAsia="vi-VN"/>
              </w:rPr>
              <w:t>340000</w:t>
            </w:r>
          </w:p>
        </w:tc>
      </w:tr>
    </w:tbl>
    <w:p w14:paraId="5D457606" w14:textId="77777777" w:rsidR="006A19A4" w:rsidRPr="00BA1F55" w:rsidRDefault="006A19A4" w:rsidP="001E4C08">
      <w:pPr>
        <w:spacing w:before="149" w:line="360" w:lineRule="auto"/>
        <w:ind w:right="622"/>
        <w:jc w:val="center"/>
        <w:rPr>
          <w:b/>
          <w:bCs/>
          <w:sz w:val="26"/>
          <w:szCs w:val="26"/>
        </w:rPr>
      </w:pPr>
      <w:r w:rsidRPr="00BA1F55">
        <w:rPr>
          <w:b/>
          <w:bCs/>
          <w:sz w:val="26"/>
          <w:szCs w:val="26"/>
        </w:rPr>
        <w:t>Bảng BillDetails</w:t>
      </w:r>
    </w:p>
    <w:tbl>
      <w:tblPr>
        <w:tblW w:w="11340" w:type="dxa"/>
        <w:jc w:val="center"/>
        <w:tblLayout w:type="fixed"/>
        <w:tblLook w:val="04A0" w:firstRow="1" w:lastRow="0" w:firstColumn="1" w:lastColumn="0" w:noHBand="0" w:noVBand="1"/>
      </w:tblPr>
      <w:tblGrid>
        <w:gridCol w:w="2835"/>
        <w:gridCol w:w="2835"/>
        <w:gridCol w:w="2835"/>
        <w:gridCol w:w="2835"/>
      </w:tblGrid>
      <w:tr w:rsidR="00BC29AA" w:rsidRPr="00BA1F55" w14:paraId="24314B8F" w14:textId="77777777" w:rsidTr="003C64C4">
        <w:trPr>
          <w:trHeight w:val="276"/>
          <w:tblHeader/>
          <w:jc w:val="center"/>
        </w:trPr>
        <w:tc>
          <w:tcPr>
            <w:tcW w:w="2835" w:type="dxa"/>
            <w:tcBorders>
              <w:top w:val="single" w:sz="4" w:space="0" w:color="8ED973"/>
              <w:left w:val="single" w:sz="4" w:space="0" w:color="8ED973"/>
              <w:bottom w:val="single" w:sz="4" w:space="0" w:color="8ED973"/>
              <w:right w:val="nil"/>
            </w:tcBorders>
            <w:shd w:val="clear" w:color="4EA72E" w:fill="4EA72E"/>
            <w:noWrap/>
            <w:vAlign w:val="center"/>
            <w:hideMark/>
          </w:tcPr>
          <w:p w14:paraId="4CCD9C25" w14:textId="77777777" w:rsidR="00380310" w:rsidRPr="00BA1F55" w:rsidRDefault="00380310" w:rsidP="00AA79A7">
            <w:pPr>
              <w:jc w:val="center"/>
              <w:rPr>
                <w:b/>
                <w:color w:val="FFFFFF"/>
                <w:sz w:val="24"/>
                <w:szCs w:val="24"/>
                <w:lang w:eastAsia="vi-VN"/>
              </w:rPr>
            </w:pPr>
            <w:r w:rsidRPr="00BA1F55">
              <w:rPr>
                <w:b/>
                <w:color w:val="FFFFFF"/>
                <w:sz w:val="24"/>
                <w:szCs w:val="24"/>
                <w:lang w:eastAsia="vi-VN"/>
              </w:rPr>
              <w:lastRenderedPageBreak/>
              <w:t>TransactionID</w:t>
            </w:r>
          </w:p>
        </w:tc>
        <w:tc>
          <w:tcPr>
            <w:tcW w:w="2835" w:type="dxa"/>
            <w:tcBorders>
              <w:top w:val="single" w:sz="4" w:space="0" w:color="8ED973"/>
              <w:left w:val="nil"/>
              <w:bottom w:val="single" w:sz="4" w:space="0" w:color="8ED973"/>
              <w:right w:val="nil"/>
            </w:tcBorders>
            <w:shd w:val="clear" w:color="4EA72E" w:fill="4EA72E"/>
            <w:noWrap/>
            <w:vAlign w:val="center"/>
            <w:hideMark/>
          </w:tcPr>
          <w:p w14:paraId="06EC1ABA" w14:textId="77777777" w:rsidR="00380310" w:rsidRPr="00BA1F55" w:rsidRDefault="00380310" w:rsidP="00AA79A7">
            <w:pPr>
              <w:jc w:val="center"/>
              <w:rPr>
                <w:b/>
                <w:color w:val="FFFFFF"/>
                <w:sz w:val="24"/>
                <w:szCs w:val="24"/>
                <w:lang w:eastAsia="vi-VN"/>
              </w:rPr>
            </w:pPr>
            <w:r w:rsidRPr="00BA1F55">
              <w:rPr>
                <w:b/>
                <w:color w:val="FFFFFF"/>
                <w:sz w:val="24"/>
                <w:szCs w:val="24"/>
                <w:lang w:eastAsia="vi-VN"/>
              </w:rPr>
              <w:t>MedicationID</w:t>
            </w:r>
          </w:p>
        </w:tc>
        <w:tc>
          <w:tcPr>
            <w:tcW w:w="2835" w:type="dxa"/>
            <w:tcBorders>
              <w:top w:val="single" w:sz="4" w:space="0" w:color="8ED973"/>
              <w:left w:val="nil"/>
              <w:bottom w:val="single" w:sz="4" w:space="0" w:color="8ED973"/>
              <w:right w:val="nil"/>
            </w:tcBorders>
            <w:shd w:val="clear" w:color="4EA72E" w:fill="4EA72E"/>
            <w:noWrap/>
            <w:vAlign w:val="center"/>
            <w:hideMark/>
          </w:tcPr>
          <w:p w14:paraId="2AC9F889" w14:textId="77777777" w:rsidR="00380310" w:rsidRPr="00BA1F55" w:rsidRDefault="00380310" w:rsidP="00AA79A7">
            <w:pPr>
              <w:jc w:val="center"/>
              <w:rPr>
                <w:b/>
                <w:color w:val="FFFFFF"/>
                <w:sz w:val="24"/>
                <w:szCs w:val="24"/>
                <w:lang w:eastAsia="vi-VN"/>
              </w:rPr>
            </w:pPr>
            <w:r w:rsidRPr="00BA1F55">
              <w:rPr>
                <w:b/>
                <w:color w:val="FFFFFF"/>
                <w:sz w:val="24"/>
                <w:szCs w:val="24"/>
                <w:lang w:eastAsia="vi-VN"/>
              </w:rPr>
              <w:t>MedicationName</w:t>
            </w:r>
          </w:p>
        </w:tc>
        <w:tc>
          <w:tcPr>
            <w:tcW w:w="2835" w:type="dxa"/>
            <w:tcBorders>
              <w:top w:val="single" w:sz="4" w:space="0" w:color="8ED973"/>
              <w:left w:val="nil"/>
              <w:bottom w:val="single" w:sz="4" w:space="0" w:color="8ED973"/>
              <w:right w:val="single" w:sz="4" w:space="0" w:color="8ED973"/>
            </w:tcBorders>
            <w:shd w:val="clear" w:color="4EA72E" w:fill="4EA72E"/>
            <w:noWrap/>
            <w:vAlign w:val="center"/>
            <w:hideMark/>
          </w:tcPr>
          <w:p w14:paraId="215064A1" w14:textId="77777777" w:rsidR="00380310" w:rsidRPr="00BA1F55" w:rsidRDefault="00380310" w:rsidP="00AA79A7">
            <w:pPr>
              <w:jc w:val="center"/>
              <w:rPr>
                <w:b/>
                <w:color w:val="FFFFFF"/>
                <w:sz w:val="24"/>
                <w:szCs w:val="24"/>
                <w:lang w:eastAsia="vi-VN"/>
              </w:rPr>
            </w:pPr>
            <w:r w:rsidRPr="00BA1F55">
              <w:rPr>
                <w:b/>
                <w:color w:val="FFFFFF"/>
                <w:sz w:val="24"/>
                <w:szCs w:val="24"/>
                <w:lang w:eastAsia="vi-VN"/>
              </w:rPr>
              <w:t>Amount</w:t>
            </w:r>
          </w:p>
        </w:tc>
      </w:tr>
      <w:tr w:rsidR="00BC29AA" w:rsidRPr="00BA1F55" w14:paraId="2ED77D3C"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122C62FA"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BI0001</w:t>
            </w:r>
          </w:p>
        </w:tc>
        <w:tc>
          <w:tcPr>
            <w:tcW w:w="2835" w:type="dxa"/>
            <w:tcBorders>
              <w:top w:val="single" w:sz="4" w:space="0" w:color="8ED973"/>
              <w:left w:val="nil"/>
              <w:bottom w:val="single" w:sz="4" w:space="0" w:color="8ED973"/>
              <w:right w:val="nil"/>
            </w:tcBorders>
            <w:shd w:val="clear" w:color="DAF2D0" w:fill="DAF2D0"/>
            <w:noWrap/>
            <w:vAlign w:val="center"/>
            <w:hideMark/>
          </w:tcPr>
          <w:p w14:paraId="4BDDC2DF"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ME0002</w:t>
            </w:r>
          </w:p>
        </w:tc>
        <w:tc>
          <w:tcPr>
            <w:tcW w:w="2835" w:type="dxa"/>
            <w:tcBorders>
              <w:top w:val="single" w:sz="4" w:space="0" w:color="8ED973"/>
              <w:left w:val="nil"/>
              <w:bottom w:val="single" w:sz="4" w:space="0" w:color="8ED973"/>
              <w:right w:val="nil"/>
            </w:tcBorders>
            <w:shd w:val="clear" w:color="DAF2D0" w:fill="DAF2D0"/>
            <w:noWrap/>
            <w:vAlign w:val="center"/>
            <w:hideMark/>
          </w:tcPr>
          <w:p w14:paraId="1589CBB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Amoxicillin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6259EC9F"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65AA4A0F"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1BEC28B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BI0001</w:t>
            </w:r>
          </w:p>
        </w:tc>
        <w:tc>
          <w:tcPr>
            <w:tcW w:w="2835" w:type="dxa"/>
            <w:tcBorders>
              <w:top w:val="single" w:sz="4" w:space="0" w:color="8ED973"/>
              <w:left w:val="nil"/>
              <w:bottom w:val="single" w:sz="4" w:space="0" w:color="8ED973"/>
              <w:right w:val="nil"/>
            </w:tcBorders>
            <w:shd w:val="clear" w:color="auto" w:fill="auto"/>
            <w:noWrap/>
            <w:vAlign w:val="center"/>
            <w:hideMark/>
          </w:tcPr>
          <w:p w14:paraId="4DE3882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ME0001</w:t>
            </w:r>
          </w:p>
        </w:tc>
        <w:tc>
          <w:tcPr>
            <w:tcW w:w="2835" w:type="dxa"/>
            <w:tcBorders>
              <w:top w:val="single" w:sz="4" w:space="0" w:color="8ED973"/>
              <w:left w:val="nil"/>
              <w:bottom w:val="single" w:sz="4" w:space="0" w:color="8ED973"/>
              <w:right w:val="nil"/>
            </w:tcBorders>
            <w:shd w:val="clear" w:color="auto" w:fill="auto"/>
            <w:noWrap/>
            <w:vAlign w:val="center"/>
            <w:hideMark/>
          </w:tcPr>
          <w:p w14:paraId="2CEAB0B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Paracetamol</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428AE61A"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743AC08D"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50E820C0"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BI0002</w:t>
            </w:r>
          </w:p>
        </w:tc>
        <w:tc>
          <w:tcPr>
            <w:tcW w:w="2835" w:type="dxa"/>
            <w:tcBorders>
              <w:top w:val="single" w:sz="4" w:space="0" w:color="8ED973"/>
              <w:left w:val="nil"/>
              <w:bottom w:val="single" w:sz="4" w:space="0" w:color="8ED973"/>
              <w:right w:val="nil"/>
            </w:tcBorders>
            <w:shd w:val="clear" w:color="DAF2D0" w:fill="DAF2D0"/>
            <w:noWrap/>
            <w:vAlign w:val="center"/>
            <w:hideMark/>
          </w:tcPr>
          <w:p w14:paraId="743D56E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ME0003</w:t>
            </w:r>
          </w:p>
        </w:tc>
        <w:tc>
          <w:tcPr>
            <w:tcW w:w="2835" w:type="dxa"/>
            <w:tcBorders>
              <w:top w:val="single" w:sz="4" w:space="0" w:color="8ED973"/>
              <w:left w:val="nil"/>
              <w:bottom w:val="single" w:sz="4" w:space="0" w:color="8ED973"/>
              <w:right w:val="nil"/>
            </w:tcBorders>
            <w:shd w:val="clear" w:color="DAF2D0" w:fill="DAF2D0"/>
            <w:noWrap/>
            <w:vAlign w:val="center"/>
            <w:hideMark/>
          </w:tcPr>
          <w:p w14:paraId="703B4D4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Ciprofloxacin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2E119981"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770C5892"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0CF9E77F"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BI0002</w:t>
            </w:r>
          </w:p>
        </w:tc>
        <w:tc>
          <w:tcPr>
            <w:tcW w:w="2835" w:type="dxa"/>
            <w:tcBorders>
              <w:top w:val="single" w:sz="4" w:space="0" w:color="8ED973"/>
              <w:left w:val="nil"/>
              <w:bottom w:val="single" w:sz="4" w:space="0" w:color="8ED973"/>
              <w:right w:val="nil"/>
            </w:tcBorders>
            <w:shd w:val="clear" w:color="auto" w:fill="auto"/>
            <w:noWrap/>
            <w:vAlign w:val="center"/>
            <w:hideMark/>
          </w:tcPr>
          <w:p w14:paraId="6A32B9C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ME0004</w:t>
            </w:r>
          </w:p>
        </w:tc>
        <w:tc>
          <w:tcPr>
            <w:tcW w:w="2835" w:type="dxa"/>
            <w:tcBorders>
              <w:top w:val="single" w:sz="4" w:space="0" w:color="8ED973"/>
              <w:left w:val="nil"/>
              <w:bottom w:val="single" w:sz="4" w:space="0" w:color="8ED973"/>
              <w:right w:val="nil"/>
            </w:tcBorders>
            <w:shd w:val="clear" w:color="auto" w:fill="auto"/>
            <w:noWrap/>
            <w:vAlign w:val="center"/>
            <w:hideMark/>
          </w:tcPr>
          <w:p w14:paraId="370E859A" w14:textId="77777777" w:rsidR="00380310" w:rsidRPr="00BA1F55" w:rsidRDefault="00380310" w:rsidP="00AA79A7">
            <w:pPr>
              <w:jc w:val="center"/>
              <w:rPr>
                <w:color w:val="000000"/>
                <w:sz w:val="24"/>
                <w:szCs w:val="24"/>
                <w:lang w:eastAsia="vi-VN"/>
              </w:rPr>
            </w:pPr>
            <w:r w:rsidRPr="00BA1F55">
              <w:rPr>
                <w:color w:val="000000"/>
                <w:sz w:val="24"/>
                <w:szCs w:val="24"/>
                <w:lang w:eastAsia="vi-VN"/>
              </w:rPr>
              <w:t>Ibuprofen</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43282B27" w14:textId="77777777" w:rsidR="00380310" w:rsidRPr="00BA1F55" w:rsidRDefault="00380310" w:rsidP="00AA79A7">
            <w:pPr>
              <w:jc w:val="center"/>
              <w:rPr>
                <w:color w:val="000000"/>
                <w:sz w:val="24"/>
                <w:szCs w:val="24"/>
                <w:lang w:eastAsia="vi-VN"/>
              </w:rPr>
            </w:pPr>
            <w:r w:rsidRPr="00BA1F55">
              <w:rPr>
                <w:color w:val="000000"/>
                <w:sz w:val="24"/>
                <w:szCs w:val="24"/>
                <w:lang w:eastAsia="vi-VN"/>
              </w:rPr>
              <w:t>3</w:t>
            </w:r>
          </w:p>
        </w:tc>
      </w:tr>
      <w:tr w:rsidR="00BC29AA" w:rsidRPr="00BA1F55" w14:paraId="444121AF"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2FAEDE5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BI0003</w:t>
            </w:r>
          </w:p>
        </w:tc>
        <w:tc>
          <w:tcPr>
            <w:tcW w:w="2835" w:type="dxa"/>
            <w:tcBorders>
              <w:top w:val="single" w:sz="4" w:space="0" w:color="8ED973"/>
              <w:left w:val="nil"/>
              <w:bottom w:val="single" w:sz="4" w:space="0" w:color="8ED973"/>
              <w:right w:val="nil"/>
            </w:tcBorders>
            <w:shd w:val="clear" w:color="DAF2D0" w:fill="DAF2D0"/>
            <w:noWrap/>
            <w:vAlign w:val="center"/>
            <w:hideMark/>
          </w:tcPr>
          <w:p w14:paraId="6294687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ME0006</w:t>
            </w:r>
          </w:p>
        </w:tc>
        <w:tc>
          <w:tcPr>
            <w:tcW w:w="2835" w:type="dxa"/>
            <w:tcBorders>
              <w:top w:val="single" w:sz="4" w:space="0" w:color="8ED973"/>
              <w:left w:val="nil"/>
              <w:bottom w:val="single" w:sz="4" w:space="0" w:color="8ED973"/>
              <w:right w:val="nil"/>
            </w:tcBorders>
            <w:shd w:val="clear" w:color="DAF2D0" w:fill="DAF2D0"/>
            <w:noWrap/>
            <w:vAlign w:val="center"/>
            <w:hideMark/>
          </w:tcPr>
          <w:p w14:paraId="7278E4F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Diclofenac</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22F5A17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40CAB0FB"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11B6184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BI0003</w:t>
            </w:r>
          </w:p>
        </w:tc>
        <w:tc>
          <w:tcPr>
            <w:tcW w:w="2835" w:type="dxa"/>
            <w:tcBorders>
              <w:top w:val="single" w:sz="4" w:space="0" w:color="8ED973"/>
              <w:left w:val="nil"/>
              <w:bottom w:val="single" w:sz="4" w:space="0" w:color="8ED973"/>
              <w:right w:val="nil"/>
            </w:tcBorders>
            <w:shd w:val="clear" w:color="auto" w:fill="auto"/>
            <w:noWrap/>
            <w:vAlign w:val="center"/>
            <w:hideMark/>
          </w:tcPr>
          <w:p w14:paraId="11CE569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ME0005</w:t>
            </w:r>
          </w:p>
        </w:tc>
        <w:tc>
          <w:tcPr>
            <w:tcW w:w="2835" w:type="dxa"/>
            <w:tcBorders>
              <w:top w:val="single" w:sz="4" w:space="0" w:color="8ED973"/>
              <w:left w:val="nil"/>
              <w:bottom w:val="single" w:sz="4" w:space="0" w:color="8ED973"/>
              <w:right w:val="nil"/>
            </w:tcBorders>
            <w:shd w:val="clear" w:color="auto" w:fill="auto"/>
            <w:noWrap/>
            <w:vAlign w:val="center"/>
            <w:hideMark/>
          </w:tcPr>
          <w:p w14:paraId="33DD209F" w14:textId="77777777" w:rsidR="00380310" w:rsidRPr="00BA1F55" w:rsidRDefault="00380310" w:rsidP="00AA79A7">
            <w:pPr>
              <w:jc w:val="center"/>
              <w:rPr>
                <w:color w:val="000000"/>
                <w:sz w:val="24"/>
                <w:szCs w:val="24"/>
                <w:lang w:eastAsia="vi-VN"/>
              </w:rPr>
            </w:pPr>
            <w:r w:rsidRPr="00BA1F55">
              <w:rPr>
                <w:color w:val="000000"/>
                <w:sz w:val="24"/>
                <w:szCs w:val="24"/>
                <w:lang w:eastAsia="vi-VN"/>
              </w:rPr>
              <w:t>Omeprazole</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453942F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5</w:t>
            </w:r>
          </w:p>
        </w:tc>
      </w:tr>
      <w:tr w:rsidR="00BC29AA" w:rsidRPr="00BA1F55" w14:paraId="40F8265A"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3AF47050"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BI0004</w:t>
            </w:r>
          </w:p>
        </w:tc>
        <w:tc>
          <w:tcPr>
            <w:tcW w:w="2835" w:type="dxa"/>
            <w:tcBorders>
              <w:top w:val="single" w:sz="4" w:space="0" w:color="8ED973"/>
              <w:left w:val="nil"/>
              <w:bottom w:val="single" w:sz="4" w:space="0" w:color="8ED973"/>
              <w:right w:val="nil"/>
            </w:tcBorders>
            <w:shd w:val="clear" w:color="DAF2D0" w:fill="DAF2D0"/>
            <w:noWrap/>
            <w:vAlign w:val="center"/>
            <w:hideMark/>
          </w:tcPr>
          <w:p w14:paraId="4E8592D1"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ME0007</w:t>
            </w:r>
          </w:p>
        </w:tc>
        <w:tc>
          <w:tcPr>
            <w:tcW w:w="2835" w:type="dxa"/>
            <w:tcBorders>
              <w:top w:val="single" w:sz="4" w:space="0" w:color="8ED973"/>
              <w:left w:val="nil"/>
              <w:bottom w:val="single" w:sz="4" w:space="0" w:color="8ED973"/>
              <w:right w:val="nil"/>
            </w:tcBorders>
            <w:shd w:val="clear" w:color="DAF2D0" w:fill="DAF2D0"/>
            <w:noWrap/>
            <w:vAlign w:val="center"/>
            <w:hideMark/>
          </w:tcPr>
          <w:p w14:paraId="755E290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Aspirin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3858C7D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4</w:t>
            </w:r>
          </w:p>
        </w:tc>
      </w:tr>
      <w:tr w:rsidR="00BC29AA" w:rsidRPr="00BA1F55" w14:paraId="7AD93DA1"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0AE425F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BI0004</w:t>
            </w:r>
          </w:p>
        </w:tc>
        <w:tc>
          <w:tcPr>
            <w:tcW w:w="2835" w:type="dxa"/>
            <w:tcBorders>
              <w:top w:val="single" w:sz="4" w:space="0" w:color="8ED973"/>
              <w:left w:val="nil"/>
              <w:bottom w:val="single" w:sz="4" w:space="0" w:color="8ED973"/>
              <w:right w:val="nil"/>
            </w:tcBorders>
            <w:shd w:val="clear" w:color="auto" w:fill="auto"/>
            <w:noWrap/>
            <w:vAlign w:val="center"/>
            <w:hideMark/>
          </w:tcPr>
          <w:p w14:paraId="6D910AF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ME0008</w:t>
            </w:r>
          </w:p>
        </w:tc>
        <w:tc>
          <w:tcPr>
            <w:tcW w:w="2835" w:type="dxa"/>
            <w:tcBorders>
              <w:top w:val="single" w:sz="4" w:space="0" w:color="8ED973"/>
              <w:left w:val="nil"/>
              <w:bottom w:val="single" w:sz="4" w:space="0" w:color="8ED973"/>
              <w:right w:val="nil"/>
            </w:tcBorders>
            <w:shd w:val="clear" w:color="auto" w:fill="auto"/>
            <w:noWrap/>
            <w:vAlign w:val="center"/>
            <w:hideMark/>
          </w:tcPr>
          <w:p w14:paraId="705F3D5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Metformin</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10C1EE22"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556DFDF4"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7B1E3AE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BI0005</w:t>
            </w:r>
          </w:p>
        </w:tc>
        <w:tc>
          <w:tcPr>
            <w:tcW w:w="2835" w:type="dxa"/>
            <w:tcBorders>
              <w:top w:val="single" w:sz="4" w:space="0" w:color="8ED973"/>
              <w:left w:val="nil"/>
              <w:bottom w:val="single" w:sz="4" w:space="0" w:color="8ED973"/>
              <w:right w:val="nil"/>
            </w:tcBorders>
            <w:shd w:val="clear" w:color="DAF2D0" w:fill="DAF2D0"/>
            <w:noWrap/>
            <w:vAlign w:val="center"/>
            <w:hideMark/>
          </w:tcPr>
          <w:p w14:paraId="51C7969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ME0009</w:t>
            </w:r>
          </w:p>
        </w:tc>
        <w:tc>
          <w:tcPr>
            <w:tcW w:w="2835" w:type="dxa"/>
            <w:tcBorders>
              <w:top w:val="single" w:sz="4" w:space="0" w:color="8ED973"/>
              <w:left w:val="nil"/>
              <w:bottom w:val="single" w:sz="4" w:space="0" w:color="8ED973"/>
              <w:right w:val="nil"/>
            </w:tcBorders>
            <w:shd w:val="clear" w:color="DAF2D0" w:fill="DAF2D0"/>
            <w:noWrap/>
            <w:vAlign w:val="center"/>
            <w:hideMark/>
          </w:tcPr>
          <w:p w14:paraId="70E9593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Loratadine</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430FEFC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3</w:t>
            </w:r>
          </w:p>
        </w:tc>
      </w:tr>
      <w:tr w:rsidR="00BC29AA" w:rsidRPr="00BA1F55" w14:paraId="02BC76AC"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77B46BFA"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BI0005</w:t>
            </w:r>
          </w:p>
        </w:tc>
        <w:tc>
          <w:tcPr>
            <w:tcW w:w="2835" w:type="dxa"/>
            <w:tcBorders>
              <w:top w:val="single" w:sz="4" w:space="0" w:color="8ED973"/>
              <w:left w:val="nil"/>
              <w:bottom w:val="single" w:sz="4" w:space="0" w:color="8ED973"/>
              <w:right w:val="nil"/>
            </w:tcBorders>
            <w:shd w:val="clear" w:color="auto" w:fill="auto"/>
            <w:noWrap/>
            <w:vAlign w:val="center"/>
            <w:hideMark/>
          </w:tcPr>
          <w:p w14:paraId="5F9F5D10"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ME0010</w:t>
            </w:r>
          </w:p>
        </w:tc>
        <w:tc>
          <w:tcPr>
            <w:tcW w:w="2835" w:type="dxa"/>
            <w:tcBorders>
              <w:top w:val="single" w:sz="4" w:space="0" w:color="8ED973"/>
              <w:left w:val="nil"/>
              <w:bottom w:val="single" w:sz="4" w:space="0" w:color="8ED973"/>
              <w:right w:val="nil"/>
            </w:tcBorders>
            <w:shd w:val="clear" w:color="auto" w:fill="auto"/>
            <w:noWrap/>
            <w:vAlign w:val="center"/>
            <w:hideMark/>
          </w:tcPr>
          <w:p w14:paraId="7FC229C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Vitamin C</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56C9472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4</w:t>
            </w:r>
          </w:p>
        </w:tc>
      </w:tr>
      <w:tr w:rsidR="00BC29AA" w:rsidRPr="00BA1F55" w14:paraId="1F880417"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1321587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BI0006</w:t>
            </w:r>
          </w:p>
        </w:tc>
        <w:tc>
          <w:tcPr>
            <w:tcW w:w="2835" w:type="dxa"/>
            <w:tcBorders>
              <w:top w:val="single" w:sz="4" w:space="0" w:color="8ED973"/>
              <w:left w:val="nil"/>
              <w:bottom w:val="single" w:sz="4" w:space="0" w:color="8ED973"/>
              <w:right w:val="nil"/>
            </w:tcBorders>
            <w:shd w:val="clear" w:color="DAF2D0" w:fill="DAF2D0"/>
            <w:noWrap/>
            <w:vAlign w:val="center"/>
            <w:hideMark/>
          </w:tcPr>
          <w:p w14:paraId="014C692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ME0011</w:t>
            </w:r>
          </w:p>
        </w:tc>
        <w:tc>
          <w:tcPr>
            <w:tcW w:w="2835" w:type="dxa"/>
            <w:tcBorders>
              <w:top w:val="single" w:sz="4" w:space="0" w:color="8ED973"/>
              <w:left w:val="nil"/>
              <w:bottom w:val="single" w:sz="4" w:space="0" w:color="8ED973"/>
              <w:right w:val="nil"/>
            </w:tcBorders>
            <w:shd w:val="clear" w:color="DAF2D0" w:fill="DAF2D0"/>
            <w:noWrap/>
            <w:vAlign w:val="center"/>
            <w:hideMark/>
          </w:tcPr>
          <w:p w14:paraId="6B6A3742"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Acyclovir</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64D6CD1F"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6405A51B"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4011BA6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BI0006</w:t>
            </w:r>
          </w:p>
        </w:tc>
        <w:tc>
          <w:tcPr>
            <w:tcW w:w="2835" w:type="dxa"/>
            <w:tcBorders>
              <w:top w:val="single" w:sz="4" w:space="0" w:color="8ED973"/>
              <w:left w:val="nil"/>
              <w:bottom w:val="single" w:sz="4" w:space="0" w:color="8ED973"/>
              <w:right w:val="nil"/>
            </w:tcBorders>
            <w:shd w:val="clear" w:color="auto" w:fill="auto"/>
            <w:noWrap/>
            <w:vAlign w:val="center"/>
            <w:hideMark/>
          </w:tcPr>
          <w:p w14:paraId="0329B9C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ME0012</w:t>
            </w:r>
          </w:p>
        </w:tc>
        <w:tc>
          <w:tcPr>
            <w:tcW w:w="2835" w:type="dxa"/>
            <w:tcBorders>
              <w:top w:val="single" w:sz="4" w:space="0" w:color="8ED973"/>
              <w:left w:val="nil"/>
              <w:bottom w:val="single" w:sz="4" w:space="0" w:color="8ED973"/>
              <w:right w:val="nil"/>
            </w:tcBorders>
            <w:shd w:val="clear" w:color="auto" w:fill="auto"/>
            <w:noWrap/>
            <w:vAlign w:val="center"/>
            <w:hideMark/>
          </w:tcPr>
          <w:p w14:paraId="72C9848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Albuterol</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37EEECF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141298C3"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479BF3C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BI0007</w:t>
            </w:r>
          </w:p>
        </w:tc>
        <w:tc>
          <w:tcPr>
            <w:tcW w:w="2835" w:type="dxa"/>
            <w:tcBorders>
              <w:top w:val="single" w:sz="4" w:space="0" w:color="8ED973"/>
              <w:left w:val="nil"/>
              <w:bottom w:val="single" w:sz="4" w:space="0" w:color="8ED973"/>
              <w:right w:val="nil"/>
            </w:tcBorders>
            <w:shd w:val="clear" w:color="DAF2D0" w:fill="DAF2D0"/>
            <w:noWrap/>
            <w:vAlign w:val="center"/>
            <w:hideMark/>
          </w:tcPr>
          <w:p w14:paraId="44E49DA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ME0014</w:t>
            </w:r>
          </w:p>
        </w:tc>
        <w:tc>
          <w:tcPr>
            <w:tcW w:w="2835" w:type="dxa"/>
            <w:tcBorders>
              <w:top w:val="single" w:sz="4" w:space="0" w:color="8ED973"/>
              <w:left w:val="nil"/>
              <w:bottom w:val="single" w:sz="4" w:space="0" w:color="8ED973"/>
              <w:right w:val="nil"/>
            </w:tcBorders>
            <w:shd w:val="clear" w:color="DAF2D0" w:fill="DAF2D0"/>
            <w:noWrap/>
            <w:vAlign w:val="center"/>
            <w:hideMark/>
          </w:tcPr>
          <w:p w14:paraId="11818AA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Atorvastatin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31B1FBB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3</w:t>
            </w:r>
          </w:p>
        </w:tc>
      </w:tr>
      <w:tr w:rsidR="00BC29AA" w:rsidRPr="00BA1F55" w14:paraId="554868AA"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287B3F4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BI0007</w:t>
            </w:r>
          </w:p>
        </w:tc>
        <w:tc>
          <w:tcPr>
            <w:tcW w:w="2835" w:type="dxa"/>
            <w:tcBorders>
              <w:top w:val="single" w:sz="4" w:space="0" w:color="8ED973"/>
              <w:left w:val="nil"/>
              <w:bottom w:val="single" w:sz="4" w:space="0" w:color="8ED973"/>
              <w:right w:val="nil"/>
            </w:tcBorders>
            <w:shd w:val="clear" w:color="auto" w:fill="auto"/>
            <w:noWrap/>
            <w:vAlign w:val="center"/>
            <w:hideMark/>
          </w:tcPr>
          <w:p w14:paraId="1B37DA8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ME0013</w:t>
            </w:r>
          </w:p>
        </w:tc>
        <w:tc>
          <w:tcPr>
            <w:tcW w:w="2835" w:type="dxa"/>
            <w:tcBorders>
              <w:top w:val="single" w:sz="4" w:space="0" w:color="8ED973"/>
              <w:left w:val="nil"/>
              <w:bottom w:val="single" w:sz="4" w:space="0" w:color="8ED973"/>
              <w:right w:val="nil"/>
            </w:tcBorders>
            <w:shd w:val="clear" w:color="auto" w:fill="auto"/>
            <w:noWrap/>
            <w:vAlign w:val="center"/>
            <w:hideMark/>
          </w:tcPr>
          <w:p w14:paraId="48C7C61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Clopidogrel</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3308022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5221B360"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55E42650"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BI0008</w:t>
            </w:r>
          </w:p>
        </w:tc>
        <w:tc>
          <w:tcPr>
            <w:tcW w:w="2835" w:type="dxa"/>
            <w:tcBorders>
              <w:top w:val="single" w:sz="4" w:space="0" w:color="8ED973"/>
              <w:left w:val="nil"/>
              <w:bottom w:val="single" w:sz="4" w:space="0" w:color="8ED973"/>
              <w:right w:val="nil"/>
            </w:tcBorders>
            <w:shd w:val="clear" w:color="DAF2D0" w:fill="DAF2D0"/>
            <w:noWrap/>
            <w:vAlign w:val="center"/>
            <w:hideMark/>
          </w:tcPr>
          <w:p w14:paraId="2C9E9BC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ME0016</w:t>
            </w:r>
          </w:p>
        </w:tc>
        <w:tc>
          <w:tcPr>
            <w:tcW w:w="2835" w:type="dxa"/>
            <w:tcBorders>
              <w:top w:val="single" w:sz="4" w:space="0" w:color="8ED973"/>
              <w:left w:val="nil"/>
              <w:bottom w:val="single" w:sz="4" w:space="0" w:color="8ED973"/>
              <w:right w:val="nil"/>
            </w:tcBorders>
            <w:shd w:val="clear" w:color="DAF2D0" w:fill="DAF2D0"/>
            <w:noWrap/>
            <w:vAlign w:val="center"/>
            <w:hideMark/>
          </w:tcPr>
          <w:p w14:paraId="5BCA535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Dextromethorphan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7BED1A95" w14:textId="77777777" w:rsidR="00380310" w:rsidRPr="00BA1F55" w:rsidRDefault="00380310" w:rsidP="00AA79A7">
            <w:pPr>
              <w:jc w:val="center"/>
              <w:rPr>
                <w:color w:val="000000"/>
                <w:sz w:val="24"/>
                <w:szCs w:val="24"/>
                <w:lang w:eastAsia="vi-VN"/>
              </w:rPr>
            </w:pPr>
            <w:r w:rsidRPr="00BA1F55">
              <w:rPr>
                <w:color w:val="000000"/>
                <w:sz w:val="24"/>
                <w:szCs w:val="24"/>
                <w:lang w:eastAsia="vi-VN"/>
              </w:rPr>
              <w:t>4</w:t>
            </w:r>
          </w:p>
        </w:tc>
      </w:tr>
      <w:tr w:rsidR="00BC29AA" w:rsidRPr="00BA1F55" w14:paraId="73CB60E2"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71EB3D6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BI0008</w:t>
            </w:r>
          </w:p>
        </w:tc>
        <w:tc>
          <w:tcPr>
            <w:tcW w:w="2835" w:type="dxa"/>
            <w:tcBorders>
              <w:top w:val="single" w:sz="4" w:space="0" w:color="8ED973"/>
              <w:left w:val="nil"/>
              <w:bottom w:val="single" w:sz="4" w:space="0" w:color="8ED973"/>
              <w:right w:val="nil"/>
            </w:tcBorders>
            <w:shd w:val="clear" w:color="auto" w:fill="auto"/>
            <w:noWrap/>
            <w:vAlign w:val="center"/>
            <w:hideMark/>
          </w:tcPr>
          <w:p w14:paraId="68A0200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ME0015</w:t>
            </w:r>
          </w:p>
        </w:tc>
        <w:tc>
          <w:tcPr>
            <w:tcW w:w="2835" w:type="dxa"/>
            <w:tcBorders>
              <w:top w:val="single" w:sz="4" w:space="0" w:color="8ED973"/>
              <w:left w:val="nil"/>
              <w:bottom w:val="single" w:sz="4" w:space="0" w:color="8ED973"/>
              <w:right w:val="nil"/>
            </w:tcBorders>
            <w:shd w:val="clear" w:color="auto" w:fill="auto"/>
            <w:noWrap/>
            <w:vAlign w:val="center"/>
            <w:hideMark/>
          </w:tcPr>
          <w:p w14:paraId="61F913E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Diazepam</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2B7CF4E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41504EF1"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5C50B5B0"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BI0009</w:t>
            </w:r>
          </w:p>
        </w:tc>
        <w:tc>
          <w:tcPr>
            <w:tcW w:w="2835" w:type="dxa"/>
            <w:tcBorders>
              <w:top w:val="single" w:sz="4" w:space="0" w:color="8ED973"/>
              <w:left w:val="nil"/>
              <w:bottom w:val="single" w:sz="4" w:space="0" w:color="8ED973"/>
              <w:right w:val="nil"/>
            </w:tcBorders>
            <w:shd w:val="clear" w:color="DAF2D0" w:fill="DAF2D0"/>
            <w:noWrap/>
            <w:vAlign w:val="center"/>
            <w:hideMark/>
          </w:tcPr>
          <w:p w14:paraId="1F56F6E2"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ME0017</w:t>
            </w:r>
          </w:p>
        </w:tc>
        <w:tc>
          <w:tcPr>
            <w:tcW w:w="2835" w:type="dxa"/>
            <w:tcBorders>
              <w:top w:val="single" w:sz="4" w:space="0" w:color="8ED973"/>
              <w:left w:val="nil"/>
              <w:bottom w:val="single" w:sz="4" w:space="0" w:color="8ED973"/>
              <w:right w:val="nil"/>
            </w:tcBorders>
            <w:shd w:val="clear" w:color="DAF2D0" w:fill="DAF2D0"/>
            <w:noWrap/>
            <w:vAlign w:val="center"/>
            <w:hideMark/>
          </w:tcPr>
          <w:p w14:paraId="6649FCB0" w14:textId="77777777" w:rsidR="00380310" w:rsidRPr="00BA1F55" w:rsidRDefault="00380310" w:rsidP="00AA79A7">
            <w:pPr>
              <w:jc w:val="center"/>
              <w:rPr>
                <w:color w:val="000000"/>
                <w:sz w:val="24"/>
                <w:szCs w:val="24"/>
                <w:lang w:eastAsia="vi-VN"/>
              </w:rPr>
            </w:pPr>
            <w:r w:rsidRPr="00BA1F55">
              <w:rPr>
                <w:color w:val="000000"/>
                <w:sz w:val="24"/>
                <w:szCs w:val="24"/>
                <w:lang w:eastAsia="vi-VN"/>
              </w:rPr>
              <w:t>Furosemide</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3F6FDBC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5CA6B617"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40F15CFA"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BI0009</w:t>
            </w:r>
          </w:p>
        </w:tc>
        <w:tc>
          <w:tcPr>
            <w:tcW w:w="2835" w:type="dxa"/>
            <w:tcBorders>
              <w:top w:val="single" w:sz="4" w:space="0" w:color="8ED973"/>
              <w:left w:val="nil"/>
              <w:bottom w:val="single" w:sz="4" w:space="0" w:color="8ED973"/>
              <w:right w:val="nil"/>
            </w:tcBorders>
            <w:shd w:val="clear" w:color="auto" w:fill="auto"/>
            <w:noWrap/>
            <w:vAlign w:val="center"/>
            <w:hideMark/>
          </w:tcPr>
          <w:p w14:paraId="0688AC1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ME0018</w:t>
            </w:r>
          </w:p>
        </w:tc>
        <w:tc>
          <w:tcPr>
            <w:tcW w:w="2835" w:type="dxa"/>
            <w:tcBorders>
              <w:top w:val="single" w:sz="4" w:space="0" w:color="8ED973"/>
              <w:left w:val="nil"/>
              <w:bottom w:val="single" w:sz="4" w:space="0" w:color="8ED973"/>
              <w:right w:val="nil"/>
            </w:tcBorders>
            <w:shd w:val="clear" w:color="auto" w:fill="auto"/>
            <w:noWrap/>
            <w:vAlign w:val="center"/>
            <w:hideMark/>
          </w:tcPr>
          <w:p w14:paraId="443F2DA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Itraconazole</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46C708B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723BF98E"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02A46720"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BI0010</w:t>
            </w:r>
          </w:p>
        </w:tc>
        <w:tc>
          <w:tcPr>
            <w:tcW w:w="2835" w:type="dxa"/>
            <w:tcBorders>
              <w:top w:val="single" w:sz="4" w:space="0" w:color="8ED973"/>
              <w:left w:val="nil"/>
              <w:bottom w:val="single" w:sz="4" w:space="0" w:color="8ED973"/>
              <w:right w:val="nil"/>
            </w:tcBorders>
            <w:shd w:val="clear" w:color="DAF2D0" w:fill="DAF2D0"/>
            <w:noWrap/>
            <w:vAlign w:val="center"/>
            <w:hideMark/>
          </w:tcPr>
          <w:p w14:paraId="7814F72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ME0019</w:t>
            </w:r>
          </w:p>
        </w:tc>
        <w:tc>
          <w:tcPr>
            <w:tcW w:w="2835" w:type="dxa"/>
            <w:tcBorders>
              <w:top w:val="single" w:sz="4" w:space="0" w:color="8ED973"/>
              <w:left w:val="nil"/>
              <w:bottom w:val="single" w:sz="4" w:space="0" w:color="8ED973"/>
              <w:right w:val="nil"/>
            </w:tcBorders>
            <w:shd w:val="clear" w:color="DAF2D0" w:fill="DAF2D0"/>
            <w:noWrap/>
            <w:vAlign w:val="center"/>
            <w:hideMark/>
          </w:tcPr>
          <w:p w14:paraId="5759E29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Azithromycin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2E579D5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3</w:t>
            </w:r>
          </w:p>
        </w:tc>
      </w:tr>
      <w:tr w:rsidR="00BC29AA" w:rsidRPr="00BA1F55" w14:paraId="4C9C17AC"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01E1AC75"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BI0010</w:t>
            </w:r>
          </w:p>
        </w:tc>
        <w:tc>
          <w:tcPr>
            <w:tcW w:w="2835" w:type="dxa"/>
            <w:tcBorders>
              <w:top w:val="single" w:sz="4" w:space="0" w:color="8ED973"/>
              <w:left w:val="nil"/>
              <w:bottom w:val="single" w:sz="4" w:space="0" w:color="8ED973"/>
              <w:right w:val="nil"/>
            </w:tcBorders>
            <w:shd w:val="clear" w:color="auto" w:fill="auto"/>
            <w:noWrap/>
            <w:vAlign w:val="center"/>
            <w:hideMark/>
          </w:tcPr>
          <w:p w14:paraId="49A1BF5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ME0020</w:t>
            </w:r>
          </w:p>
        </w:tc>
        <w:tc>
          <w:tcPr>
            <w:tcW w:w="2835" w:type="dxa"/>
            <w:tcBorders>
              <w:top w:val="single" w:sz="4" w:space="0" w:color="8ED973"/>
              <w:left w:val="nil"/>
              <w:bottom w:val="single" w:sz="4" w:space="0" w:color="8ED973"/>
              <w:right w:val="nil"/>
            </w:tcBorders>
            <w:shd w:val="clear" w:color="auto" w:fill="auto"/>
            <w:noWrap/>
            <w:vAlign w:val="center"/>
            <w:hideMark/>
          </w:tcPr>
          <w:p w14:paraId="5D359D2F" w14:textId="77777777" w:rsidR="00380310" w:rsidRPr="00BA1F55" w:rsidRDefault="00380310" w:rsidP="00AA79A7">
            <w:pPr>
              <w:jc w:val="center"/>
              <w:rPr>
                <w:color w:val="000000"/>
                <w:sz w:val="24"/>
                <w:szCs w:val="24"/>
                <w:lang w:eastAsia="vi-VN"/>
              </w:rPr>
            </w:pPr>
            <w:r w:rsidRPr="00BA1F55">
              <w:rPr>
                <w:color w:val="000000"/>
                <w:sz w:val="24"/>
                <w:szCs w:val="24"/>
                <w:lang w:eastAsia="vi-VN"/>
              </w:rPr>
              <w:t>Lisinopril</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6CDBF03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7F518040"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1B44EE4A"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BI0011</w:t>
            </w:r>
          </w:p>
        </w:tc>
        <w:tc>
          <w:tcPr>
            <w:tcW w:w="2835" w:type="dxa"/>
            <w:tcBorders>
              <w:top w:val="single" w:sz="4" w:space="0" w:color="8ED973"/>
              <w:left w:val="nil"/>
              <w:bottom w:val="single" w:sz="4" w:space="0" w:color="8ED973"/>
              <w:right w:val="nil"/>
            </w:tcBorders>
            <w:shd w:val="clear" w:color="DAF2D0" w:fill="DAF2D0"/>
            <w:noWrap/>
            <w:vAlign w:val="center"/>
            <w:hideMark/>
          </w:tcPr>
          <w:p w14:paraId="3E76475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ME0021</w:t>
            </w:r>
          </w:p>
        </w:tc>
        <w:tc>
          <w:tcPr>
            <w:tcW w:w="2835" w:type="dxa"/>
            <w:tcBorders>
              <w:top w:val="single" w:sz="4" w:space="0" w:color="8ED973"/>
              <w:left w:val="nil"/>
              <w:bottom w:val="single" w:sz="4" w:space="0" w:color="8ED973"/>
              <w:right w:val="nil"/>
            </w:tcBorders>
            <w:shd w:val="clear" w:color="DAF2D0" w:fill="DAF2D0"/>
            <w:noWrap/>
            <w:vAlign w:val="center"/>
            <w:hideMark/>
          </w:tcPr>
          <w:p w14:paraId="5A9B2F11" w14:textId="77777777" w:rsidR="00380310" w:rsidRPr="00BA1F55" w:rsidRDefault="00380310" w:rsidP="00AA79A7">
            <w:pPr>
              <w:jc w:val="center"/>
              <w:rPr>
                <w:color w:val="000000"/>
                <w:sz w:val="24"/>
                <w:szCs w:val="24"/>
                <w:lang w:eastAsia="vi-VN"/>
              </w:rPr>
            </w:pPr>
            <w:r w:rsidRPr="00BA1F55">
              <w:rPr>
                <w:color w:val="000000"/>
                <w:sz w:val="24"/>
                <w:szCs w:val="24"/>
                <w:lang w:eastAsia="vi-VN"/>
              </w:rPr>
              <w:t>Losartan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0E6978F1"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48BBA33E"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74B21B1F"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BI0011</w:t>
            </w:r>
          </w:p>
        </w:tc>
        <w:tc>
          <w:tcPr>
            <w:tcW w:w="2835" w:type="dxa"/>
            <w:tcBorders>
              <w:top w:val="single" w:sz="4" w:space="0" w:color="8ED973"/>
              <w:left w:val="nil"/>
              <w:bottom w:val="single" w:sz="4" w:space="0" w:color="8ED973"/>
              <w:right w:val="nil"/>
            </w:tcBorders>
            <w:shd w:val="clear" w:color="auto" w:fill="auto"/>
            <w:noWrap/>
            <w:vAlign w:val="center"/>
            <w:hideMark/>
          </w:tcPr>
          <w:p w14:paraId="6FC7687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ME0022</w:t>
            </w:r>
          </w:p>
        </w:tc>
        <w:tc>
          <w:tcPr>
            <w:tcW w:w="2835" w:type="dxa"/>
            <w:tcBorders>
              <w:top w:val="single" w:sz="4" w:space="0" w:color="8ED973"/>
              <w:left w:val="nil"/>
              <w:bottom w:val="single" w:sz="4" w:space="0" w:color="8ED973"/>
              <w:right w:val="nil"/>
            </w:tcBorders>
            <w:shd w:val="clear" w:color="auto" w:fill="auto"/>
            <w:noWrap/>
            <w:vAlign w:val="center"/>
            <w:hideMark/>
          </w:tcPr>
          <w:p w14:paraId="4FFFDFA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Montelukast</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26348AC0"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7736188F"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617263E7"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BI0012</w:t>
            </w:r>
          </w:p>
        </w:tc>
        <w:tc>
          <w:tcPr>
            <w:tcW w:w="2835" w:type="dxa"/>
            <w:tcBorders>
              <w:top w:val="single" w:sz="4" w:space="0" w:color="8ED973"/>
              <w:left w:val="nil"/>
              <w:bottom w:val="single" w:sz="4" w:space="0" w:color="8ED973"/>
              <w:right w:val="nil"/>
            </w:tcBorders>
            <w:shd w:val="clear" w:color="DAF2D0" w:fill="DAF2D0"/>
            <w:noWrap/>
            <w:vAlign w:val="center"/>
            <w:hideMark/>
          </w:tcPr>
          <w:p w14:paraId="7C6F81B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ME0023</w:t>
            </w:r>
          </w:p>
        </w:tc>
        <w:tc>
          <w:tcPr>
            <w:tcW w:w="2835" w:type="dxa"/>
            <w:tcBorders>
              <w:top w:val="single" w:sz="4" w:space="0" w:color="8ED973"/>
              <w:left w:val="nil"/>
              <w:bottom w:val="single" w:sz="4" w:space="0" w:color="8ED973"/>
              <w:right w:val="nil"/>
            </w:tcBorders>
            <w:shd w:val="clear" w:color="DAF2D0" w:fill="DAF2D0"/>
            <w:noWrap/>
            <w:vAlign w:val="center"/>
            <w:hideMark/>
          </w:tcPr>
          <w:p w14:paraId="5CD0196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Prednisone</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366C639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4</w:t>
            </w:r>
          </w:p>
        </w:tc>
      </w:tr>
      <w:tr w:rsidR="00BC29AA" w:rsidRPr="00BA1F55" w14:paraId="357BBF2B"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71590B5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BI0012</w:t>
            </w:r>
          </w:p>
        </w:tc>
        <w:tc>
          <w:tcPr>
            <w:tcW w:w="2835" w:type="dxa"/>
            <w:tcBorders>
              <w:top w:val="single" w:sz="4" w:space="0" w:color="8ED973"/>
              <w:left w:val="nil"/>
              <w:bottom w:val="single" w:sz="4" w:space="0" w:color="8ED973"/>
              <w:right w:val="nil"/>
            </w:tcBorders>
            <w:shd w:val="clear" w:color="auto" w:fill="auto"/>
            <w:noWrap/>
            <w:vAlign w:val="center"/>
            <w:hideMark/>
          </w:tcPr>
          <w:p w14:paraId="0014663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ME0024</w:t>
            </w:r>
          </w:p>
        </w:tc>
        <w:tc>
          <w:tcPr>
            <w:tcW w:w="2835" w:type="dxa"/>
            <w:tcBorders>
              <w:top w:val="single" w:sz="4" w:space="0" w:color="8ED973"/>
              <w:left w:val="nil"/>
              <w:bottom w:val="single" w:sz="4" w:space="0" w:color="8ED973"/>
              <w:right w:val="nil"/>
            </w:tcBorders>
            <w:shd w:val="clear" w:color="auto" w:fill="auto"/>
            <w:noWrap/>
            <w:vAlign w:val="center"/>
            <w:hideMark/>
          </w:tcPr>
          <w:p w14:paraId="29A2179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Ranitidine</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4A6F938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1BFA4F38"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6761AAA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BI0013</w:t>
            </w:r>
          </w:p>
        </w:tc>
        <w:tc>
          <w:tcPr>
            <w:tcW w:w="2835" w:type="dxa"/>
            <w:tcBorders>
              <w:top w:val="single" w:sz="4" w:space="0" w:color="8ED973"/>
              <w:left w:val="nil"/>
              <w:bottom w:val="single" w:sz="4" w:space="0" w:color="8ED973"/>
              <w:right w:val="nil"/>
            </w:tcBorders>
            <w:shd w:val="clear" w:color="DAF2D0" w:fill="DAF2D0"/>
            <w:noWrap/>
            <w:vAlign w:val="center"/>
            <w:hideMark/>
          </w:tcPr>
          <w:p w14:paraId="28DC1D2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ME0025</w:t>
            </w:r>
          </w:p>
        </w:tc>
        <w:tc>
          <w:tcPr>
            <w:tcW w:w="2835" w:type="dxa"/>
            <w:tcBorders>
              <w:top w:val="single" w:sz="4" w:space="0" w:color="8ED973"/>
              <w:left w:val="nil"/>
              <w:bottom w:val="single" w:sz="4" w:space="0" w:color="8ED973"/>
              <w:right w:val="nil"/>
            </w:tcBorders>
            <w:shd w:val="clear" w:color="DAF2D0" w:fill="DAF2D0"/>
            <w:noWrap/>
            <w:vAlign w:val="center"/>
            <w:hideMark/>
          </w:tcPr>
          <w:p w14:paraId="1F568D1A" w14:textId="77777777" w:rsidR="00380310" w:rsidRPr="00BA1F55" w:rsidRDefault="00380310" w:rsidP="00AA79A7">
            <w:pPr>
              <w:jc w:val="center"/>
              <w:rPr>
                <w:color w:val="000000"/>
                <w:sz w:val="24"/>
                <w:szCs w:val="24"/>
                <w:lang w:eastAsia="vi-VN"/>
              </w:rPr>
            </w:pPr>
            <w:r w:rsidRPr="00BA1F55">
              <w:rPr>
                <w:color w:val="000000"/>
                <w:sz w:val="24"/>
                <w:szCs w:val="24"/>
                <w:lang w:eastAsia="vi-VN"/>
              </w:rPr>
              <w:t>Simvastatin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566FD990"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7DBBABD3"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6CBDCC0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BI0013</w:t>
            </w:r>
          </w:p>
        </w:tc>
        <w:tc>
          <w:tcPr>
            <w:tcW w:w="2835" w:type="dxa"/>
            <w:tcBorders>
              <w:top w:val="single" w:sz="4" w:space="0" w:color="8ED973"/>
              <w:left w:val="nil"/>
              <w:bottom w:val="single" w:sz="4" w:space="0" w:color="8ED973"/>
              <w:right w:val="nil"/>
            </w:tcBorders>
            <w:shd w:val="clear" w:color="auto" w:fill="auto"/>
            <w:noWrap/>
            <w:vAlign w:val="center"/>
            <w:hideMark/>
          </w:tcPr>
          <w:p w14:paraId="4848A9E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ME0026</w:t>
            </w:r>
          </w:p>
        </w:tc>
        <w:tc>
          <w:tcPr>
            <w:tcW w:w="2835" w:type="dxa"/>
            <w:tcBorders>
              <w:top w:val="single" w:sz="4" w:space="0" w:color="8ED973"/>
              <w:left w:val="nil"/>
              <w:bottom w:val="single" w:sz="4" w:space="0" w:color="8ED973"/>
              <w:right w:val="nil"/>
            </w:tcBorders>
            <w:shd w:val="clear" w:color="auto" w:fill="auto"/>
            <w:noWrap/>
            <w:vAlign w:val="center"/>
            <w:hideMark/>
          </w:tcPr>
          <w:p w14:paraId="26AA742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Tramadol</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743704AF"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6B86563D"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23BBC067"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BI0014</w:t>
            </w:r>
          </w:p>
        </w:tc>
        <w:tc>
          <w:tcPr>
            <w:tcW w:w="2835" w:type="dxa"/>
            <w:tcBorders>
              <w:top w:val="single" w:sz="4" w:space="0" w:color="8ED973"/>
              <w:left w:val="nil"/>
              <w:bottom w:val="single" w:sz="4" w:space="0" w:color="8ED973"/>
              <w:right w:val="nil"/>
            </w:tcBorders>
            <w:shd w:val="clear" w:color="DAF2D0" w:fill="DAF2D0"/>
            <w:noWrap/>
            <w:vAlign w:val="center"/>
            <w:hideMark/>
          </w:tcPr>
          <w:p w14:paraId="74D107E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ME0027</w:t>
            </w:r>
          </w:p>
        </w:tc>
        <w:tc>
          <w:tcPr>
            <w:tcW w:w="2835" w:type="dxa"/>
            <w:tcBorders>
              <w:top w:val="single" w:sz="4" w:space="0" w:color="8ED973"/>
              <w:left w:val="nil"/>
              <w:bottom w:val="single" w:sz="4" w:space="0" w:color="8ED973"/>
              <w:right w:val="nil"/>
            </w:tcBorders>
            <w:shd w:val="clear" w:color="DAF2D0" w:fill="DAF2D0"/>
            <w:noWrap/>
            <w:vAlign w:val="center"/>
            <w:hideMark/>
          </w:tcPr>
          <w:p w14:paraId="12293CF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Warfarin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531519A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48076EC6"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1BA746F1"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BI0014</w:t>
            </w:r>
          </w:p>
        </w:tc>
        <w:tc>
          <w:tcPr>
            <w:tcW w:w="2835" w:type="dxa"/>
            <w:tcBorders>
              <w:top w:val="single" w:sz="4" w:space="0" w:color="8ED973"/>
              <w:left w:val="nil"/>
              <w:bottom w:val="single" w:sz="4" w:space="0" w:color="8ED973"/>
              <w:right w:val="nil"/>
            </w:tcBorders>
            <w:shd w:val="clear" w:color="auto" w:fill="auto"/>
            <w:noWrap/>
            <w:vAlign w:val="center"/>
            <w:hideMark/>
          </w:tcPr>
          <w:p w14:paraId="7B594AD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ME0028</w:t>
            </w:r>
          </w:p>
        </w:tc>
        <w:tc>
          <w:tcPr>
            <w:tcW w:w="2835" w:type="dxa"/>
            <w:tcBorders>
              <w:top w:val="single" w:sz="4" w:space="0" w:color="8ED973"/>
              <w:left w:val="nil"/>
              <w:bottom w:val="single" w:sz="4" w:space="0" w:color="8ED973"/>
              <w:right w:val="nil"/>
            </w:tcBorders>
            <w:shd w:val="clear" w:color="auto" w:fill="auto"/>
            <w:noWrap/>
            <w:vAlign w:val="center"/>
            <w:hideMark/>
          </w:tcPr>
          <w:p w14:paraId="2B99ECC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Zinc</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4B1D8F1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8</w:t>
            </w:r>
          </w:p>
        </w:tc>
      </w:tr>
      <w:tr w:rsidR="00BC29AA" w:rsidRPr="00BA1F55" w14:paraId="1A1E23E3"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603180B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BI0015</w:t>
            </w:r>
          </w:p>
        </w:tc>
        <w:tc>
          <w:tcPr>
            <w:tcW w:w="2835" w:type="dxa"/>
            <w:tcBorders>
              <w:top w:val="single" w:sz="4" w:space="0" w:color="8ED973"/>
              <w:left w:val="nil"/>
              <w:bottom w:val="single" w:sz="4" w:space="0" w:color="8ED973"/>
              <w:right w:val="nil"/>
            </w:tcBorders>
            <w:shd w:val="clear" w:color="DAF2D0" w:fill="DAF2D0"/>
            <w:noWrap/>
            <w:vAlign w:val="center"/>
            <w:hideMark/>
          </w:tcPr>
          <w:p w14:paraId="6623BDB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ME0030</w:t>
            </w:r>
          </w:p>
        </w:tc>
        <w:tc>
          <w:tcPr>
            <w:tcW w:w="2835" w:type="dxa"/>
            <w:tcBorders>
              <w:top w:val="single" w:sz="4" w:space="0" w:color="8ED973"/>
              <w:left w:val="nil"/>
              <w:bottom w:val="single" w:sz="4" w:space="0" w:color="8ED973"/>
              <w:right w:val="nil"/>
            </w:tcBorders>
            <w:shd w:val="clear" w:color="DAF2D0" w:fill="DAF2D0"/>
            <w:noWrap/>
            <w:vAlign w:val="center"/>
            <w:hideMark/>
          </w:tcPr>
          <w:p w14:paraId="0431785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Amitriptyline</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78E23BD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3</w:t>
            </w:r>
          </w:p>
        </w:tc>
      </w:tr>
      <w:tr w:rsidR="00BC29AA" w:rsidRPr="00BA1F55" w14:paraId="4F474A9D"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1153764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BI0015</w:t>
            </w:r>
          </w:p>
        </w:tc>
        <w:tc>
          <w:tcPr>
            <w:tcW w:w="2835" w:type="dxa"/>
            <w:tcBorders>
              <w:top w:val="single" w:sz="4" w:space="0" w:color="8ED973"/>
              <w:left w:val="nil"/>
              <w:bottom w:val="single" w:sz="4" w:space="0" w:color="8ED973"/>
              <w:right w:val="nil"/>
            </w:tcBorders>
            <w:shd w:val="clear" w:color="auto" w:fill="auto"/>
            <w:noWrap/>
            <w:vAlign w:val="center"/>
            <w:hideMark/>
          </w:tcPr>
          <w:p w14:paraId="49ED988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ME0029</w:t>
            </w:r>
          </w:p>
        </w:tc>
        <w:tc>
          <w:tcPr>
            <w:tcW w:w="2835" w:type="dxa"/>
            <w:tcBorders>
              <w:top w:val="single" w:sz="4" w:space="0" w:color="8ED973"/>
              <w:left w:val="nil"/>
              <w:bottom w:val="single" w:sz="4" w:space="0" w:color="8ED973"/>
              <w:right w:val="nil"/>
            </w:tcBorders>
            <w:shd w:val="clear" w:color="auto" w:fill="auto"/>
            <w:noWrap/>
            <w:vAlign w:val="center"/>
            <w:hideMark/>
          </w:tcPr>
          <w:p w14:paraId="3B021E62"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Amphotericin</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5B54622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784328B3"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7D0642F2"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BI0016</w:t>
            </w:r>
          </w:p>
        </w:tc>
        <w:tc>
          <w:tcPr>
            <w:tcW w:w="2835" w:type="dxa"/>
            <w:tcBorders>
              <w:top w:val="single" w:sz="4" w:space="0" w:color="8ED973"/>
              <w:left w:val="nil"/>
              <w:bottom w:val="single" w:sz="4" w:space="0" w:color="8ED973"/>
              <w:right w:val="nil"/>
            </w:tcBorders>
            <w:shd w:val="clear" w:color="DAF2D0" w:fill="DAF2D0"/>
            <w:noWrap/>
            <w:vAlign w:val="center"/>
            <w:hideMark/>
          </w:tcPr>
          <w:p w14:paraId="74433CEA"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ME0004</w:t>
            </w:r>
          </w:p>
        </w:tc>
        <w:tc>
          <w:tcPr>
            <w:tcW w:w="2835" w:type="dxa"/>
            <w:tcBorders>
              <w:top w:val="single" w:sz="4" w:space="0" w:color="8ED973"/>
              <w:left w:val="nil"/>
              <w:bottom w:val="single" w:sz="4" w:space="0" w:color="8ED973"/>
              <w:right w:val="nil"/>
            </w:tcBorders>
            <w:shd w:val="clear" w:color="DAF2D0" w:fill="DAF2D0"/>
            <w:noWrap/>
            <w:vAlign w:val="center"/>
            <w:hideMark/>
          </w:tcPr>
          <w:p w14:paraId="5284D8B7" w14:textId="77777777" w:rsidR="00380310" w:rsidRPr="00BA1F55" w:rsidRDefault="00380310" w:rsidP="00AA79A7">
            <w:pPr>
              <w:jc w:val="center"/>
              <w:rPr>
                <w:color w:val="000000"/>
                <w:sz w:val="24"/>
                <w:szCs w:val="24"/>
                <w:lang w:eastAsia="vi-VN"/>
              </w:rPr>
            </w:pPr>
            <w:r w:rsidRPr="00BA1F55">
              <w:rPr>
                <w:color w:val="000000"/>
                <w:sz w:val="24"/>
                <w:szCs w:val="24"/>
                <w:lang w:eastAsia="vi-VN"/>
              </w:rPr>
              <w:t>Ibuprofen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4D7ABA1F"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46CE85E2"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437D5B61"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BI0016</w:t>
            </w:r>
          </w:p>
        </w:tc>
        <w:tc>
          <w:tcPr>
            <w:tcW w:w="2835" w:type="dxa"/>
            <w:tcBorders>
              <w:top w:val="single" w:sz="4" w:space="0" w:color="8ED973"/>
              <w:left w:val="nil"/>
              <w:bottom w:val="single" w:sz="4" w:space="0" w:color="8ED973"/>
              <w:right w:val="nil"/>
            </w:tcBorders>
            <w:shd w:val="clear" w:color="auto" w:fill="auto"/>
            <w:noWrap/>
            <w:vAlign w:val="center"/>
            <w:hideMark/>
          </w:tcPr>
          <w:p w14:paraId="3B2777E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ME0001</w:t>
            </w:r>
          </w:p>
        </w:tc>
        <w:tc>
          <w:tcPr>
            <w:tcW w:w="2835" w:type="dxa"/>
            <w:tcBorders>
              <w:top w:val="single" w:sz="4" w:space="0" w:color="8ED973"/>
              <w:left w:val="nil"/>
              <w:bottom w:val="single" w:sz="4" w:space="0" w:color="8ED973"/>
              <w:right w:val="nil"/>
            </w:tcBorders>
            <w:shd w:val="clear" w:color="auto" w:fill="auto"/>
            <w:noWrap/>
            <w:vAlign w:val="center"/>
            <w:hideMark/>
          </w:tcPr>
          <w:p w14:paraId="743070D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Paracetamol</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0166260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3</w:t>
            </w:r>
          </w:p>
        </w:tc>
      </w:tr>
      <w:tr w:rsidR="00BC29AA" w:rsidRPr="00BA1F55" w14:paraId="08EB6CF3"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7BF2FBA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BI0017</w:t>
            </w:r>
          </w:p>
        </w:tc>
        <w:tc>
          <w:tcPr>
            <w:tcW w:w="2835" w:type="dxa"/>
            <w:tcBorders>
              <w:top w:val="single" w:sz="4" w:space="0" w:color="8ED973"/>
              <w:left w:val="nil"/>
              <w:bottom w:val="single" w:sz="4" w:space="0" w:color="8ED973"/>
              <w:right w:val="nil"/>
            </w:tcBorders>
            <w:shd w:val="clear" w:color="DAF2D0" w:fill="DAF2D0"/>
            <w:noWrap/>
            <w:vAlign w:val="center"/>
            <w:hideMark/>
          </w:tcPr>
          <w:p w14:paraId="33AE199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ME0002</w:t>
            </w:r>
          </w:p>
        </w:tc>
        <w:tc>
          <w:tcPr>
            <w:tcW w:w="2835" w:type="dxa"/>
            <w:tcBorders>
              <w:top w:val="single" w:sz="4" w:space="0" w:color="8ED973"/>
              <w:left w:val="nil"/>
              <w:bottom w:val="single" w:sz="4" w:space="0" w:color="8ED973"/>
              <w:right w:val="nil"/>
            </w:tcBorders>
            <w:shd w:val="clear" w:color="DAF2D0" w:fill="DAF2D0"/>
            <w:noWrap/>
            <w:vAlign w:val="center"/>
            <w:hideMark/>
          </w:tcPr>
          <w:p w14:paraId="391814D0"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Amoxicillin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6BE3456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2280F27D"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4ABF4D9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BI0017</w:t>
            </w:r>
          </w:p>
        </w:tc>
        <w:tc>
          <w:tcPr>
            <w:tcW w:w="2835" w:type="dxa"/>
            <w:tcBorders>
              <w:top w:val="single" w:sz="4" w:space="0" w:color="8ED973"/>
              <w:left w:val="nil"/>
              <w:bottom w:val="single" w:sz="4" w:space="0" w:color="8ED973"/>
              <w:right w:val="nil"/>
            </w:tcBorders>
            <w:shd w:val="clear" w:color="auto" w:fill="auto"/>
            <w:noWrap/>
            <w:vAlign w:val="center"/>
            <w:hideMark/>
          </w:tcPr>
          <w:p w14:paraId="281167B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ME0005</w:t>
            </w:r>
          </w:p>
        </w:tc>
        <w:tc>
          <w:tcPr>
            <w:tcW w:w="2835" w:type="dxa"/>
            <w:tcBorders>
              <w:top w:val="single" w:sz="4" w:space="0" w:color="8ED973"/>
              <w:left w:val="nil"/>
              <w:bottom w:val="single" w:sz="4" w:space="0" w:color="8ED973"/>
              <w:right w:val="nil"/>
            </w:tcBorders>
            <w:shd w:val="clear" w:color="auto" w:fill="auto"/>
            <w:noWrap/>
            <w:vAlign w:val="center"/>
            <w:hideMark/>
          </w:tcPr>
          <w:p w14:paraId="3EC5801F" w14:textId="77777777" w:rsidR="00380310" w:rsidRPr="00BA1F55" w:rsidRDefault="00380310" w:rsidP="00AA79A7">
            <w:pPr>
              <w:jc w:val="center"/>
              <w:rPr>
                <w:color w:val="000000"/>
                <w:sz w:val="24"/>
                <w:szCs w:val="24"/>
                <w:lang w:eastAsia="vi-VN"/>
              </w:rPr>
            </w:pPr>
            <w:r w:rsidRPr="00BA1F55">
              <w:rPr>
                <w:color w:val="000000"/>
                <w:sz w:val="24"/>
                <w:szCs w:val="24"/>
                <w:lang w:eastAsia="vi-VN"/>
              </w:rPr>
              <w:t>Omeprazole</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39D1038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3</w:t>
            </w:r>
          </w:p>
        </w:tc>
      </w:tr>
      <w:tr w:rsidR="00BC29AA" w:rsidRPr="00BA1F55" w14:paraId="3ED11AA4"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47E371D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BI0018</w:t>
            </w:r>
          </w:p>
        </w:tc>
        <w:tc>
          <w:tcPr>
            <w:tcW w:w="2835" w:type="dxa"/>
            <w:tcBorders>
              <w:top w:val="single" w:sz="4" w:space="0" w:color="8ED973"/>
              <w:left w:val="nil"/>
              <w:bottom w:val="single" w:sz="4" w:space="0" w:color="8ED973"/>
              <w:right w:val="nil"/>
            </w:tcBorders>
            <w:shd w:val="clear" w:color="DAF2D0" w:fill="DAF2D0"/>
            <w:noWrap/>
            <w:vAlign w:val="center"/>
            <w:hideMark/>
          </w:tcPr>
          <w:p w14:paraId="7B930311"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ME0003</w:t>
            </w:r>
          </w:p>
        </w:tc>
        <w:tc>
          <w:tcPr>
            <w:tcW w:w="2835" w:type="dxa"/>
            <w:tcBorders>
              <w:top w:val="single" w:sz="4" w:space="0" w:color="8ED973"/>
              <w:left w:val="nil"/>
              <w:bottom w:val="single" w:sz="4" w:space="0" w:color="8ED973"/>
              <w:right w:val="nil"/>
            </w:tcBorders>
            <w:shd w:val="clear" w:color="DAF2D0" w:fill="DAF2D0"/>
            <w:noWrap/>
            <w:vAlign w:val="center"/>
            <w:hideMark/>
          </w:tcPr>
          <w:p w14:paraId="51E9ABB2" w14:textId="77777777" w:rsidR="00380310" w:rsidRPr="00BA1F55" w:rsidRDefault="00380310" w:rsidP="00AA79A7">
            <w:pPr>
              <w:jc w:val="center"/>
              <w:rPr>
                <w:color w:val="000000"/>
                <w:sz w:val="24"/>
                <w:szCs w:val="24"/>
                <w:lang w:eastAsia="vi-VN"/>
              </w:rPr>
            </w:pPr>
            <w:r w:rsidRPr="00BA1F55">
              <w:rPr>
                <w:color w:val="000000"/>
                <w:sz w:val="24"/>
                <w:szCs w:val="24"/>
                <w:lang w:eastAsia="vi-VN"/>
              </w:rPr>
              <w:t>Ciprofloxacin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0C6CA3B5"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66FAFE22"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76F7CEC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BI0018</w:t>
            </w:r>
          </w:p>
        </w:tc>
        <w:tc>
          <w:tcPr>
            <w:tcW w:w="2835" w:type="dxa"/>
            <w:tcBorders>
              <w:top w:val="single" w:sz="4" w:space="0" w:color="8ED973"/>
              <w:left w:val="nil"/>
              <w:bottom w:val="single" w:sz="4" w:space="0" w:color="8ED973"/>
              <w:right w:val="nil"/>
            </w:tcBorders>
            <w:shd w:val="clear" w:color="auto" w:fill="auto"/>
            <w:noWrap/>
            <w:vAlign w:val="center"/>
            <w:hideMark/>
          </w:tcPr>
          <w:p w14:paraId="1BC4BA41"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ME0006</w:t>
            </w:r>
          </w:p>
        </w:tc>
        <w:tc>
          <w:tcPr>
            <w:tcW w:w="2835" w:type="dxa"/>
            <w:tcBorders>
              <w:top w:val="single" w:sz="4" w:space="0" w:color="8ED973"/>
              <w:left w:val="nil"/>
              <w:bottom w:val="single" w:sz="4" w:space="0" w:color="8ED973"/>
              <w:right w:val="nil"/>
            </w:tcBorders>
            <w:shd w:val="clear" w:color="auto" w:fill="auto"/>
            <w:noWrap/>
            <w:vAlign w:val="center"/>
            <w:hideMark/>
          </w:tcPr>
          <w:p w14:paraId="652A232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Diclofenac</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1C93A3A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560BA261"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45F459D5"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BI0019</w:t>
            </w:r>
          </w:p>
        </w:tc>
        <w:tc>
          <w:tcPr>
            <w:tcW w:w="2835" w:type="dxa"/>
            <w:tcBorders>
              <w:top w:val="single" w:sz="4" w:space="0" w:color="8ED973"/>
              <w:left w:val="nil"/>
              <w:bottom w:val="single" w:sz="4" w:space="0" w:color="8ED973"/>
              <w:right w:val="nil"/>
            </w:tcBorders>
            <w:shd w:val="clear" w:color="DAF2D0" w:fill="DAF2D0"/>
            <w:noWrap/>
            <w:vAlign w:val="center"/>
            <w:hideMark/>
          </w:tcPr>
          <w:p w14:paraId="4A27276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ME0007</w:t>
            </w:r>
          </w:p>
        </w:tc>
        <w:tc>
          <w:tcPr>
            <w:tcW w:w="2835" w:type="dxa"/>
            <w:tcBorders>
              <w:top w:val="single" w:sz="4" w:space="0" w:color="8ED973"/>
              <w:left w:val="nil"/>
              <w:bottom w:val="single" w:sz="4" w:space="0" w:color="8ED973"/>
              <w:right w:val="nil"/>
            </w:tcBorders>
            <w:shd w:val="clear" w:color="DAF2D0" w:fill="DAF2D0"/>
            <w:noWrap/>
            <w:vAlign w:val="center"/>
            <w:hideMark/>
          </w:tcPr>
          <w:p w14:paraId="5B1F9141"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Aspirin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6514479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6</w:t>
            </w:r>
          </w:p>
        </w:tc>
      </w:tr>
      <w:tr w:rsidR="00BC29AA" w:rsidRPr="00BA1F55" w14:paraId="34177E10"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17614F5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BI0019</w:t>
            </w:r>
          </w:p>
        </w:tc>
        <w:tc>
          <w:tcPr>
            <w:tcW w:w="2835" w:type="dxa"/>
            <w:tcBorders>
              <w:top w:val="single" w:sz="4" w:space="0" w:color="8ED973"/>
              <w:left w:val="nil"/>
              <w:bottom w:val="single" w:sz="4" w:space="0" w:color="8ED973"/>
              <w:right w:val="nil"/>
            </w:tcBorders>
            <w:shd w:val="clear" w:color="auto" w:fill="auto"/>
            <w:noWrap/>
            <w:vAlign w:val="center"/>
            <w:hideMark/>
          </w:tcPr>
          <w:p w14:paraId="0B2E5A6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ME0008</w:t>
            </w:r>
          </w:p>
        </w:tc>
        <w:tc>
          <w:tcPr>
            <w:tcW w:w="2835" w:type="dxa"/>
            <w:tcBorders>
              <w:top w:val="single" w:sz="4" w:space="0" w:color="8ED973"/>
              <w:left w:val="nil"/>
              <w:bottom w:val="single" w:sz="4" w:space="0" w:color="8ED973"/>
              <w:right w:val="nil"/>
            </w:tcBorders>
            <w:shd w:val="clear" w:color="auto" w:fill="auto"/>
            <w:noWrap/>
            <w:vAlign w:val="center"/>
            <w:hideMark/>
          </w:tcPr>
          <w:p w14:paraId="0C4E32E7"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Metformin</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2F037E7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3</w:t>
            </w:r>
          </w:p>
        </w:tc>
      </w:tr>
      <w:tr w:rsidR="00BC29AA" w:rsidRPr="00BA1F55" w14:paraId="6537EB71"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044BF5B2"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BI0020</w:t>
            </w:r>
          </w:p>
        </w:tc>
        <w:tc>
          <w:tcPr>
            <w:tcW w:w="2835" w:type="dxa"/>
            <w:tcBorders>
              <w:top w:val="single" w:sz="4" w:space="0" w:color="8ED973"/>
              <w:left w:val="nil"/>
              <w:bottom w:val="single" w:sz="4" w:space="0" w:color="8ED973"/>
              <w:right w:val="nil"/>
            </w:tcBorders>
            <w:shd w:val="clear" w:color="DAF2D0" w:fill="DAF2D0"/>
            <w:noWrap/>
            <w:vAlign w:val="center"/>
            <w:hideMark/>
          </w:tcPr>
          <w:p w14:paraId="711D64E2"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ME0009</w:t>
            </w:r>
          </w:p>
        </w:tc>
        <w:tc>
          <w:tcPr>
            <w:tcW w:w="2835" w:type="dxa"/>
            <w:tcBorders>
              <w:top w:val="single" w:sz="4" w:space="0" w:color="8ED973"/>
              <w:left w:val="nil"/>
              <w:bottom w:val="single" w:sz="4" w:space="0" w:color="8ED973"/>
              <w:right w:val="nil"/>
            </w:tcBorders>
            <w:shd w:val="clear" w:color="DAF2D0" w:fill="DAF2D0"/>
            <w:noWrap/>
            <w:vAlign w:val="center"/>
            <w:hideMark/>
          </w:tcPr>
          <w:p w14:paraId="0FB42D4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Loratadine</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0E3A14A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3F26FDD4"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2D50298A"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BI0020</w:t>
            </w:r>
          </w:p>
        </w:tc>
        <w:tc>
          <w:tcPr>
            <w:tcW w:w="2835" w:type="dxa"/>
            <w:tcBorders>
              <w:top w:val="single" w:sz="4" w:space="0" w:color="8ED973"/>
              <w:left w:val="nil"/>
              <w:bottom w:val="single" w:sz="4" w:space="0" w:color="8ED973"/>
              <w:right w:val="nil"/>
            </w:tcBorders>
            <w:shd w:val="clear" w:color="auto" w:fill="auto"/>
            <w:noWrap/>
            <w:vAlign w:val="center"/>
            <w:hideMark/>
          </w:tcPr>
          <w:p w14:paraId="775664A7"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ME0010</w:t>
            </w:r>
          </w:p>
        </w:tc>
        <w:tc>
          <w:tcPr>
            <w:tcW w:w="2835" w:type="dxa"/>
            <w:tcBorders>
              <w:top w:val="single" w:sz="4" w:space="0" w:color="8ED973"/>
              <w:left w:val="nil"/>
              <w:bottom w:val="single" w:sz="4" w:space="0" w:color="8ED973"/>
              <w:right w:val="nil"/>
            </w:tcBorders>
            <w:shd w:val="clear" w:color="auto" w:fill="auto"/>
            <w:noWrap/>
            <w:vAlign w:val="center"/>
            <w:hideMark/>
          </w:tcPr>
          <w:p w14:paraId="48604C7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Vitamin C</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31630797" w14:textId="77777777" w:rsidR="00380310" w:rsidRPr="00BA1F55" w:rsidRDefault="00380310" w:rsidP="00AA79A7">
            <w:pPr>
              <w:jc w:val="center"/>
              <w:rPr>
                <w:color w:val="000000"/>
                <w:sz w:val="24"/>
                <w:szCs w:val="24"/>
                <w:lang w:eastAsia="vi-VN"/>
              </w:rPr>
            </w:pPr>
            <w:r w:rsidRPr="00BA1F55">
              <w:rPr>
                <w:color w:val="000000"/>
                <w:sz w:val="24"/>
                <w:szCs w:val="24"/>
                <w:lang w:eastAsia="vi-VN"/>
              </w:rPr>
              <w:t>6</w:t>
            </w:r>
          </w:p>
        </w:tc>
      </w:tr>
      <w:tr w:rsidR="00BC29AA" w:rsidRPr="00BA1F55" w14:paraId="5BB5819E"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55E47CEA"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BI0021</w:t>
            </w:r>
          </w:p>
        </w:tc>
        <w:tc>
          <w:tcPr>
            <w:tcW w:w="2835" w:type="dxa"/>
            <w:tcBorders>
              <w:top w:val="single" w:sz="4" w:space="0" w:color="8ED973"/>
              <w:left w:val="nil"/>
              <w:bottom w:val="single" w:sz="4" w:space="0" w:color="8ED973"/>
              <w:right w:val="nil"/>
            </w:tcBorders>
            <w:shd w:val="clear" w:color="DAF2D0" w:fill="DAF2D0"/>
            <w:noWrap/>
            <w:vAlign w:val="center"/>
            <w:hideMark/>
          </w:tcPr>
          <w:p w14:paraId="3999011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ME0011</w:t>
            </w:r>
          </w:p>
        </w:tc>
        <w:tc>
          <w:tcPr>
            <w:tcW w:w="2835" w:type="dxa"/>
            <w:tcBorders>
              <w:top w:val="single" w:sz="4" w:space="0" w:color="8ED973"/>
              <w:left w:val="nil"/>
              <w:bottom w:val="single" w:sz="4" w:space="0" w:color="8ED973"/>
              <w:right w:val="nil"/>
            </w:tcBorders>
            <w:shd w:val="clear" w:color="DAF2D0" w:fill="DAF2D0"/>
            <w:noWrap/>
            <w:vAlign w:val="center"/>
            <w:hideMark/>
          </w:tcPr>
          <w:p w14:paraId="3DCC82C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Acyclovir</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69C23D45" w14:textId="77777777" w:rsidR="00380310" w:rsidRPr="00BA1F55" w:rsidRDefault="00380310" w:rsidP="00AA79A7">
            <w:pPr>
              <w:jc w:val="center"/>
              <w:rPr>
                <w:color w:val="000000"/>
                <w:sz w:val="24"/>
                <w:szCs w:val="24"/>
                <w:lang w:eastAsia="vi-VN"/>
              </w:rPr>
            </w:pPr>
            <w:r w:rsidRPr="00BA1F55">
              <w:rPr>
                <w:color w:val="000000"/>
                <w:sz w:val="24"/>
                <w:szCs w:val="24"/>
                <w:lang w:eastAsia="vi-VN"/>
              </w:rPr>
              <w:t>3</w:t>
            </w:r>
          </w:p>
        </w:tc>
      </w:tr>
      <w:tr w:rsidR="00BC29AA" w:rsidRPr="00BA1F55" w14:paraId="59AD1533"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5D3A666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BI0021</w:t>
            </w:r>
          </w:p>
        </w:tc>
        <w:tc>
          <w:tcPr>
            <w:tcW w:w="2835" w:type="dxa"/>
            <w:tcBorders>
              <w:top w:val="single" w:sz="4" w:space="0" w:color="8ED973"/>
              <w:left w:val="nil"/>
              <w:bottom w:val="single" w:sz="4" w:space="0" w:color="8ED973"/>
              <w:right w:val="nil"/>
            </w:tcBorders>
            <w:shd w:val="clear" w:color="auto" w:fill="auto"/>
            <w:noWrap/>
            <w:vAlign w:val="center"/>
            <w:hideMark/>
          </w:tcPr>
          <w:p w14:paraId="2477A615"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ME0012</w:t>
            </w:r>
          </w:p>
        </w:tc>
        <w:tc>
          <w:tcPr>
            <w:tcW w:w="2835" w:type="dxa"/>
            <w:tcBorders>
              <w:top w:val="single" w:sz="4" w:space="0" w:color="8ED973"/>
              <w:left w:val="nil"/>
              <w:bottom w:val="single" w:sz="4" w:space="0" w:color="8ED973"/>
              <w:right w:val="nil"/>
            </w:tcBorders>
            <w:shd w:val="clear" w:color="auto" w:fill="auto"/>
            <w:noWrap/>
            <w:vAlign w:val="center"/>
            <w:hideMark/>
          </w:tcPr>
          <w:p w14:paraId="1D2B489A"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Albuterol</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208CEEA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006AA841"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601321C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BI0022</w:t>
            </w:r>
          </w:p>
        </w:tc>
        <w:tc>
          <w:tcPr>
            <w:tcW w:w="2835" w:type="dxa"/>
            <w:tcBorders>
              <w:top w:val="single" w:sz="4" w:space="0" w:color="8ED973"/>
              <w:left w:val="nil"/>
              <w:bottom w:val="single" w:sz="4" w:space="0" w:color="8ED973"/>
              <w:right w:val="nil"/>
            </w:tcBorders>
            <w:shd w:val="clear" w:color="DAF2D0" w:fill="DAF2D0"/>
            <w:noWrap/>
            <w:vAlign w:val="center"/>
            <w:hideMark/>
          </w:tcPr>
          <w:p w14:paraId="590326A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ME0014</w:t>
            </w:r>
          </w:p>
        </w:tc>
        <w:tc>
          <w:tcPr>
            <w:tcW w:w="2835" w:type="dxa"/>
            <w:tcBorders>
              <w:top w:val="single" w:sz="4" w:space="0" w:color="8ED973"/>
              <w:left w:val="nil"/>
              <w:bottom w:val="single" w:sz="4" w:space="0" w:color="8ED973"/>
              <w:right w:val="nil"/>
            </w:tcBorders>
            <w:shd w:val="clear" w:color="DAF2D0" w:fill="DAF2D0"/>
            <w:noWrap/>
            <w:vAlign w:val="center"/>
            <w:hideMark/>
          </w:tcPr>
          <w:p w14:paraId="68EFD02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Atorvastatin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53124EE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4</w:t>
            </w:r>
          </w:p>
        </w:tc>
      </w:tr>
      <w:tr w:rsidR="00BC29AA" w:rsidRPr="00BA1F55" w14:paraId="5A50830A"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16C5640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BI0022</w:t>
            </w:r>
          </w:p>
        </w:tc>
        <w:tc>
          <w:tcPr>
            <w:tcW w:w="2835" w:type="dxa"/>
            <w:tcBorders>
              <w:top w:val="single" w:sz="4" w:space="0" w:color="8ED973"/>
              <w:left w:val="nil"/>
              <w:bottom w:val="single" w:sz="4" w:space="0" w:color="8ED973"/>
              <w:right w:val="nil"/>
            </w:tcBorders>
            <w:shd w:val="clear" w:color="auto" w:fill="auto"/>
            <w:noWrap/>
            <w:vAlign w:val="center"/>
            <w:hideMark/>
          </w:tcPr>
          <w:p w14:paraId="2D9B7D5F"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ME0013</w:t>
            </w:r>
          </w:p>
        </w:tc>
        <w:tc>
          <w:tcPr>
            <w:tcW w:w="2835" w:type="dxa"/>
            <w:tcBorders>
              <w:top w:val="single" w:sz="4" w:space="0" w:color="8ED973"/>
              <w:left w:val="nil"/>
              <w:bottom w:val="single" w:sz="4" w:space="0" w:color="8ED973"/>
              <w:right w:val="nil"/>
            </w:tcBorders>
            <w:shd w:val="clear" w:color="auto" w:fill="auto"/>
            <w:noWrap/>
            <w:vAlign w:val="center"/>
            <w:hideMark/>
          </w:tcPr>
          <w:p w14:paraId="41256B2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Clopidogrel</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538CC43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3A82FC77"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5DC009A5"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BI0023</w:t>
            </w:r>
          </w:p>
        </w:tc>
        <w:tc>
          <w:tcPr>
            <w:tcW w:w="2835" w:type="dxa"/>
            <w:tcBorders>
              <w:top w:val="single" w:sz="4" w:space="0" w:color="8ED973"/>
              <w:left w:val="nil"/>
              <w:bottom w:val="single" w:sz="4" w:space="0" w:color="8ED973"/>
              <w:right w:val="nil"/>
            </w:tcBorders>
            <w:shd w:val="clear" w:color="DAF2D0" w:fill="DAF2D0"/>
            <w:noWrap/>
            <w:vAlign w:val="center"/>
            <w:hideMark/>
          </w:tcPr>
          <w:p w14:paraId="2B3EF82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ME0016</w:t>
            </w:r>
          </w:p>
        </w:tc>
        <w:tc>
          <w:tcPr>
            <w:tcW w:w="2835" w:type="dxa"/>
            <w:tcBorders>
              <w:top w:val="single" w:sz="4" w:space="0" w:color="8ED973"/>
              <w:left w:val="nil"/>
              <w:bottom w:val="single" w:sz="4" w:space="0" w:color="8ED973"/>
              <w:right w:val="nil"/>
            </w:tcBorders>
            <w:shd w:val="clear" w:color="DAF2D0" w:fill="DAF2D0"/>
            <w:noWrap/>
            <w:vAlign w:val="center"/>
            <w:hideMark/>
          </w:tcPr>
          <w:p w14:paraId="29C3AC2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Dextromethorphan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52AFBA1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5</w:t>
            </w:r>
          </w:p>
        </w:tc>
      </w:tr>
      <w:tr w:rsidR="00BC29AA" w:rsidRPr="00BA1F55" w14:paraId="1D0DF780"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4E1C419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BI0023</w:t>
            </w:r>
          </w:p>
        </w:tc>
        <w:tc>
          <w:tcPr>
            <w:tcW w:w="2835" w:type="dxa"/>
            <w:tcBorders>
              <w:top w:val="single" w:sz="4" w:space="0" w:color="8ED973"/>
              <w:left w:val="nil"/>
              <w:bottom w:val="single" w:sz="4" w:space="0" w:color="8ED973"/>
              <w:right w:val="nil"/>
            </w:tcBorders>
            <w:shd w:val="clear" w:color="auto" w:fill="auto"/>
            <w:noWrap/>
            <w:vAlign w:val="center"/>
            <w:hideMark/>
          </w:tcPr>
          <w:p w14:paraId="2D0D07F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ME0015</w:t>
            </w:r>
          </w:p>
        </w:tc>
        <w:tc>
          <w:tcPr>
            <w:tcW w:w="2835" w:type="dxa"/>
            <w:tcBorders>
              <w:top w:val="single" w:sz="4" w:space="0" w:color="8ED973"/>
              <w:left w:val="nil"/>
              <w:bottom w:val="single" w:sz="4" w:space="0" w:color="8ED973"/>
              <w:right w:val="nil"/>
            </w:tcBorders>
            <w:shd w:val="clear" w:color="auto" w:fill="auto"/>
            <w:noWrap/>
            <w:vAlign w:val="center"/>
            <w:hideMark/>
          </w:tcPr>
          <w:p w14:paraId="67F7347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Diazepam</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11A5B49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3</w:t>
            </w:r>
          </w:p>
        </w:tc>
      </w:tr>
      <w:tr w:rsidR="00BC29AA" w:rsidRPr="00BA1F55" w14:paraId="1DF259D4"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3BDC998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BI0024</w:t>
            </w:r>
          </w:p>
        </w:tc>
        <w:tc>
          <w:tcPr>
            <w:tcW w:w="2835" w:type="dxa"/>
            <w:tcBorders>
              <w:top w:val="single" w:sz="4" w:space="0" w:color="8ED973"/>
              <w:left w:val="nil"/>
              <w:bottom w:val="single" w:sz="4" w:space="0" w:color="8ED973"/>
              <w:right w:val="nil"/>
            </w:tcBorders>
            <w:shd w:val="clear" w:color="DAF2D0" w:fill="DAF2D0"/>
            <w:noWrap/>
            <w:vAlign w:val="center"/>
            <w:hideMark/>
          </w:tcPr>
          <w:p w14:paraId="18FABA72"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ME0017</w:t>
            </w:r>
          </w:p>
        </w:tc>
        <w:tc>
          <w:tcPr>
            <w:tcW w:w="2835" w:type="dxa"/>
            <w:tcBorders>
              <w:top w:val="single" w:sz="4" w:space="0" w:color="8ED973"/>
              <w:left w:val="nil"/>
              <w:bottom w:val="single" w:sz="4" w:space="0" w:color="8ED973"/>
              <w:right w:val="nil"/>
            </w:tcBorders>
            <w:shd w:val="clear" w:color="DAF2D0" w:fill="DAF2D0"/>
            <w:noWrap/>
            <w:vAlign w:val="center"/>
            <w:hideMark/>
          </w:tcPr>
          <w:p w14:paraId="65CF5831" w14:textId="77777777" w:rsidR="00380310" w:rsidRPr="00BA1F55" w:rsidRDefault="00380310" w:rsidP="00AA79A7">
            <w:pPr>
              <w:jc w:val="center"/>
              <w:rPr>
                <w:color w:val="000000"/>
                <w:sz w:val="24"/>
                <w:szCs w:val="24"/>
                <w:lang w:eastAsia="vi-VN"/>
              </w:rPr>
            </w:pPr>
            <w:r w:rsidRPr="00BA1F55">
              <w:rPr>
                <w:color w:val="000000"/>
                <w:sz w:val="24"/>
                <w:szCs w:val="24"/>
                <w:lang w:eastAsia="vi-VN"/>
              </w:rPr>
              <w:t>Furosemide</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5E773327"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0713F6A4"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756CDAC0"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BI0024</w:t>
            </w:r>
          </w:p>
        </w:tc>
        <w:tc>
          <w:tcPr>
            <w:tcW w:w="2835" w:type="dxa"/>
            <w:tcBorders>
              <w:top w:val="single" w:sz="4" w:space="0" w:color="8ED973"/>
              <w:left w:val="nil"/>
              <w:bottom w:val="single" w:sz="4" w:space="0" w:color="8ED973"/>
              <w:right w:val="nil"/>
            </w:tcBorders>
            <w:shd w:val="clear" w:color="auto" w:fill="auto"/>
            <w:noWrap/>
            <w:vAlign w:val="center"/>
            <w:hideMark/>
          </w:tcPr>
          <w:p w14:paraId="6C10F58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ME0018</w:t>
            </w:r>
          </w:p>
        </w:tc>
        <w:tc>
          <w:tcPr>
            <w:tcW w:w="2835" w:type="dxa"/>
            <w:tcBorders>
              <w:top w:val="single" w:sz="4" w:space="0" w:color="8ED973"/>
              <w:left w:val="nil"/>
              <w:bottom w:val="single" w:sz="4" w:space="0" w:color="8ED973"/>
              <w:right w:val="nil"/>
            </w:tcBorders>
            <w:shd w:val="clear" w:color="auto" w:fill="auto"/>
            <w:noWrap/>
            <w:vAlign w:val="center"/>
            <w:hideMark/>
          </w:tcPr>
          <w:p w14:paraId="61A9218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Itraconazole</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307802E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4</w:t>
            </w:r>
          </w:p>
        </w:tc>
      </w:tr>
    </w:tbl>
    <w:p w14:paraId="23E9B730" w14:textId="77777777" w:rsidR="00BC0AC7" w:rsidRPr="00BA1F55" w:rsidRDefault="00A008BD" w:rsidP="00E70C8D">
      <w:pPr>
        <w:spacing w:before="149" w:line="360" w:lineRule="auto"/>
        <w:ind w:right="622"/>
        <w:jc w:val="center"/>
        <w:rPr>
          <w:b/>
          <w:bCs/>
          <w:sz w:val="26"/>
          <w:szCs w:val="26"/>
        </w:rPr>
      </w:pPr>
      <w:r w:rsidRPr="00BA1F55">
        <w:rPr>
          <w:b/>
          <w:bCs/>
          <w:sz w:val="26"/>
          <w:szCs w:val="26"/>
        </w:rPr>
        <w:t>N</w:t>
      </w:r>
      <w:r w:rsidR="003F50AB" w:rsidRPr="00BA1F55">
        <w:rPr>
          <w:b/>
          <w:bCs/>
          <w:sz w:val="26"/>
          <w:szCs w:val="26"/>
        </w:rPr>
        <w:t>URSECARE</w:t>
      </w:r>
    </w:p>
    <w:tbl>
      <w:tblPr>
        <w:tblW w:w="11340" w:type="dxa"/>
        <w:jc w:val="center"/>
        <w:tblLayout w:type="fixed"/>
        <w:tblLook w:val="04A0" w:firstRow="1" w:lastRow="0" w:firstColumn="1" w:lastColumn="0" w:noHBand="0" w:noVBand="1"/>
      </w:tblPr>
      <w:tblGrid>
        <w:gridCol w:w="1620"/>
        <w:gridCol w:w="1620"/>
        <w:gridCol w:w="1620"/>
        <w:gridCol w:w="1620"/>
        <w:gridCol w:w="1620"/>
        <w:gridCol w:w="1620"/>
        <w:gridCol w:w="1620"/>
      </w:tblGrid>
      <w:tr w:rsidR="009C2879" w:rsidRPr="00BA1F55" w14:paraId="42EE9D4E" w14:textId="77777777" w:rsidTr="009C2879">
        <w:trPr>
          <w:trHeight w:val="537"/>
          <w:jc w:val="center"/>
        </w:trPr>
        <w:tc>
          <w:tcPr>
            <w:tcW w:w="2083" w:type="dxa"/>
            <w:tcBorders>
              <w:top w:val="single" w:sz="4" w:space="0" w:color="8ED973"/>
              <w:left w:val="single" w:sz="4" w:space="0" w:color="8ED973"/>
              <w:bottom w:val="single" w:sz="4" w:space="0" w:color="8ED973"/>
              <w:right w:val="nil"/>
            </w:tcBorders>
            <w:shd w:val="clear" w:color="4EA72E" w:fill="4EA72E"/>
            <w:noWrap/>
            <w:vAlign w:val="center"/>
            <w:hideMark/>
          </w:tcPr>
          <w:p w14:paraId="58257C76" w14:textId="77777777" w:rsidR="009C2879" w:rsidRPr="00BA1F55" w:rsidRDefault="009C2879" w:rsidP="009C2879">
            <w:pPr>
              <w:jc w:val="center"/>
              <w:rPr>
                <w:rFonts w:ascii="Aptos Narrow" w:hAnsi="Aptos Narrow"/>
                <w:b/>
                <w:bCs/>
                <w:color w:val="FFFFFF"/>
                <w:lang w:eastAsia="ja-JP"/>
              </w:rPr>
            </w:pPr>
            <w:r w:rsidRPr="00BA1F55">
              <w:rPr>
                <w:rFonts w:ascii="Aptos Narrow" w:hAnsi="Aptos Narrow"/>
                <w:b/>
                <w:bCs/>
                <w:color w:val="FFFFFF"/>
                <w:lang w:eastAsia="ja-JP"/>
              </w:rPr>
              <w:lastRenderedPageBreak/>
              <w:t>CareID</w:t>
            </w:r>
          </w:p>
        </w:tc>
        <w:tc>
          <w:tcPr>
            <w:tcW w:w="2083" w:type="dxa"/>
            <w:tcBorders>
              <w:top w:val="single" w:sz="4" w:space="0" w:color="8ED973"/>
              <w:left w:val="nil"/>
              <w:bottom w:val="single" w:sz="4" w:space="0" w:color="8ED973"/>
              <w:right w:val="nil"/>
            </w:tcBorders>
            <w:shd w:val="clear" w:color="4EA72E" w:fill="4EA72E"/>
            <w:noWrap/>
            <w:vAlign w:val="center"/>
            <w:hideMark/>
          </w:tcPr>
          <w:p w14:paraId="31249468" w14:textId="77777777" w:rsidR="009C2879" w:rsidRPr="00BA1F55" w:rsidRDefault="009C2879" w:rsidP="009C2879">
            <w:pPr>
              <w:jc w:val="center"/>
              <w:rPr>
                <w:rFonts w:ascii="Aptos Narrow" w:hAnsi="Aptos Narrow"/>
                <w:b/>
                <w:bCs/>
                <w:color w:val="FFFFFF"/>
                <w:lang w:eastAsia="ja-JP"/>
              </w:rPr>
            </w:pPr>
            <w:r w:rsidRPr="00BA1F55">
              <w:rPr>
                <w:rFonts w:ascii="Aptos Narrow" w:hAnsi="Aptos Narrow"/>
                <w:b/>
                <w:bCs/>
                <w:color w:val="FFFFFF"/>
                <w:lang w:eastAsia="ja-JP"/>
              </w:rPr>
              <w:t>NurseID</w:t>
            </w:r>
          </w:p>
        </w:tc>
        <w:tc>
          <w:tcPr>
            <w:tcW w:w="2083" w:type="dxa"/>
            <w:tcBorders>
              <w:top w:val="single" w:sz="4" w:space="0" w:color="8ED973"/>
              <w:left w:val="nil"/>
              <w:bottom w:val="single" w:sz="4" w:space="0" w:color="8ED973"/>
              <w:right w:val="nil"/>
            </w:tcBorders>
            <w:shd w:val="clear" w:color="4EA72E" w:fill="4EA72E"/>
            <w:noWrap/>
            <w:vAlign w:val="center"/>
            <w:hideMark/>
          </w:tcPr>
          <w:p w14:paraId="635E35F1" w14:textId="77777777" w:rsidR="009C2879" w:rsidRPr="00BA1F55" w:rsidRDefault="009C2879" w:rsidP="009C2879">
            <w:pPr>
              <w:jc w:val="center"/>
              <w:rPr>
                <w:rFonts w:ascii="Aptos Narrow" w:hAnsi="Aptos Narrow"/>
                <w:b/>
                <w:bCs/>
                <w:color w:val="FFFFFF"/>
                <w:lang w:eastAsia="ja-JP"/>
              </w:rPr>
            </w:pPr>
            <w:r w:rsidRPr="00BA1F55">
              <w:rPr>
                <w:rFonts w:ascii="Aptos Narrow" w:hAnsi="Aptos Narrow"/>
                <w:b/>
                <w:bCs/>
                <w:color w:val="FFFFFF"/>
                <w:lang w:eastAsia="ja-JP"/>
              </w:rPr>
              <w:t>PatientID</w:t>
            </w:r>
          </w:p>
        </w:tc>
        <w:tc>
          <w:tcPr>
            <w:tcW w:w="2083" w:type="dxa"/>
            <w:tcBorders>
              <w:top w:val="single" w:sz="4" w:space="0" w:color="8ED973"/>
              <w:left w:val="nil"/>
              <w:bottom w:val="single" w:sz="4" w:space="0" w:color="8ED973"/>
              <w:right w:val="nil"/>
            </w:tcBorders>
            <w:shd w:val="clear" w:color="4EA72E" w:fill="4EA72E"/>
            <w:noWrap/>
            <w:vAlign w:val="center"/>
            <w:hideMark/>
          </w:tcPr>
          <w:p w14:paraId="3048486D" w14:textId="77777777" w:rsidR="009C2879" w:rsidRPr="00BA1F55" w:rsidRDefault="009C2879" w:rsidP="009C2879">
            <w:pPr>
              <w:jc w:val="center"/>
              <w:rPr>
                <w:rFonts w:ascii="Aptos Narrow" w:hAnsi="Aptos Narrow"/>
                <w:b/>
                <w:bCs/>
                <w:color w:val="FFFFFF"/>
                <w:lang w:eastAsia="ja-JP"/>
              </w:rPr>
            </w:pPr>
            <w:r w:rsidRPr="00BA1F55">
              <w:rPr>
                <w:rFonts w:ascii="Aptos Narrow" w:hAnsi="Aptos Narrow"/>
                <w:b/>
                <w:bCs/>
                <w:color w:val="FFFFFF"/>
                <w:lang w:eastAsia="ja-JP"/>
              </w:rPr>
              <w:t>RoomID</w:t>
            </w:r>
          </w:p>
        </w:tc>
        <w:tc>
          <w:tcPr>
            <w:tcW w:w="2083" w:type="dxa"/>
            <w:tcBorders>
              <w:top w:val="single" w:sz="4" w:space="0" w:color="8ED973"/>
              <w:left w:val="nil"/>
              <w:bottom w:val="single" w:sz="4" w:space="0" w:color="8ED973"/>
              <w:right w:val="nil"/>
            </w:tcBorders>
            <w:shd w:val="clear" w:color="4EA72E" w:fill="4EA72E"/>
            <w:noWrap/>
            <w:vAlign w:val="center"/>
            <w:hideMark/>
          </w:tcPr>
          <w:p w14:paraId="600F4A53" w14:textId="77777777" w:rsidR="009C2879" w:rsidRPr="00BA1F55" w:rsidRDefault="009C2879" w:rsidP="009C2879">
            <w:pPr>
              <w:jc w:val="center"/>
              <w:rPr>
                <w:rFonts w:ascii="Aptos Narrow" w:hAnsi="Aptos Narrow"/>
                <w:b/>
                <w:bCs/>
                <w:color w:val="FFFFFF"/>
                <w:lang w:eastAsia="ja-JP"/>
              </w:rPr>
            </w:pPr>
            <w:r w:rsidRPr="00BA1F55">
              <w:rPr>
                <w:rFonts w:ascii="Aptos Narrow" w:hAnsi="Aptos Narrow"/>
                <w:b/>
                <w:bCs/>
                <w:color w:val="FFFFFF"/>
                <w:lang w:eastAsia="ja-JP"/>
              </w:rPr>
              <w:t>CareDateTime</w:t>
            </w:r>
          </w:p>
        </w:tc>
        <w:tc>
          <w:tcPr>
            <w:tcW w:w="2083" w:type="dxa"/>
            <w:tcBorders>
              <w:top w:val="single" w:sz="4" w:space="0" w:color="8ED973"/>
              <w:left w:val="nil"/>
              <w:bottom w:val="single" w:sz="4" w:space="0" w:color="8ED973"/>
              <w:right w:val="nil"/>
            </w:tcBorders>
            <w:shd w:val="clear" w:color="4EA72E" w:fill="4EA72E"/>
            <w:noWrap/>
            <w:vAlign w:val="center"/>
            <w:hideMark/>
          </w:tcPr>
          <w:p w14:paraId="45A32BFE" w14:textId="77777777" w:rsidR="009C2879" w:rsidRPr="00BA1F55" w:rsidRDefault="009C2879" w:rsidP="009C2879">
            <w:pPr>
              <w:jc w:val="center"/>
              <w:rPr>
                <w:rFonts w:ascii="Aptos Narrow" w:hAnsi="Aptos Narrow"/>
                <w:b/>
                <w:bCs/>
                <w:color w:val="FFFFFF"/>
                <w:lang w:eastAsia="ja-JP"/>
              </w:rPr>
            </w:pPr>
            <w:r w:rsidRPr="00BA1F55">
              <w:rPr>
                <w:rFonts w:ascii="Aptos Narrow" w:hAnsi="Aptos Narrow"/>
                <w:b/>
                <w:bCs/>
                <w:color w:val="FFFFFF"/>
                <w:lang w:eastAsia="ja-JP"/>
              </w:rPr>
              <w:t>CareType</w:t>
            </w:r>
          </w:p>
        </w:tc>
        <w:tc>
          <w:tcPr>
            <w:tcW w:w="2083" w:type="dxa"/>
            <w:tcBorders>
              <w:top w:val="single" w:sz="4" w:space="0" w:color="8ED973"/>
              <w:left w:val="nil"/>
              <w:bottom w:val="single" w:sz="4" w:space="0" w:color="8ED973"/>
              <w:right w:val="single" w:sz="4" w:space="0" w:color="8ED973"/>
            </w:tcBorders>
            <w:shd w:val="clear" w:color="4EA72E" w:fill="4EA72E"/>
            <w:noWrap/>
            <w:vAlign w:val="center"/>
            <w:hideMark/>
          </w:tcPr>
          <w:p w14:paraId="1FDB80F3" w14:textId="77777777" w:rsidR="009C2879" w:rsidRPr="00BA1F55" w:rsidRDefault="009C2879" w:rsidP="009C2879">
            <w:pPr>
              <w:jc w:val="center"/>
              <w:rPr>
                <w:rFonts w:ascii="Aptos Narrow" w:hAnsi="Aptos Narrow"/>
                <w:b/>
                <w:bCs/>
                <w:color w:val="FFFFFF"/>
                <w:lang w:eastAsia="ja-JP"/>
              </w:rPr>
            </w:pPr>
            <w:r w:rsidRPr="00BA1F55">
              <w:rPr>
                <w:rFonts w:ascii="Aptos Narrow" w:hAnsi="Aptos Narrow"/>
                <w:b/>
                <w:bCs/>
                <w:color w:val="FFFFFF"/>
                <w:lang w:eastAsia="ja-JP"/>
              </w:rPr>
              <w:t>Notes</w:t>
            </w:r>
          </w:p>
        </w:tc>
      </w:tr>
      <w:tr w:rsidR="009C2879" w:rsidRPr="00BA1F55" w14:paraId="0D641EC2" w14:textId="77777777" w:rsidTr="009C2879">
        <w:trPr>
          <w:trHeight w:val="537"/>
          <w:jc w:val="center"/>
        </w:trPr>
        <w:tc>
          <w:tcPr>
            <w:tcW w:w="2083" w:type="dxa"/>
            <w:tcBorders>
              <w:top w:val="single" w:sz="4" w:space="0" w:color="8ED973"/>
              <w:left w:val="single" w:sz="4" w:space="0" w:color="8ED973"/>
              <w:bottom w:val="single" w:sz="4" w:space="0" w:color="8ED973"/>
              <w:right w:val="nil"/>
            </w:tcBorders>
            <w:shd w:val="clear" w:color="DAF2D0" w:fill="DAF2D0"/>
            <w:noWrap/>
            <w:vAlign w:val="center"/>
            <w:hideMark/>
          </w:tcPr>
          <w:p w14:paraId="5715878F"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C00001</w:t>
            </w:r>
          </w:p>
        </w:tc>
        <w:tc>
          <w:tcPr>
            <w:tcW w:w="2083" w:type="dxa"/>
            <w:tcBorders>
              <w:top w:val="single" w:sz="4" w:space="0" w:color="8ED973"/>
              <w:left w:val="nil"/>
              <w:bottom w:val="single" w:sz="4" w:space="0" w:color="8ED973"/>
              <w:right w:val="nil"/>
            </w:tcBorders>
            <w:shd w:val="clear" w:color="DAF2D0" w:fill="DAF2D0"/>
            <w:noWrap/>
            <w:vAlign w:val="center"/>
            <w:hideMark/>
          </w:tcPr>
          <w:p w14:paraId="6FFE6B10"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ST0009</w:t>
            </w:r>
          </w:p>
        </w:tc>
        <w:tc>
          <w:tcPr>
            <w:tcW w:w="2083" w:type="dxa"/>
            <w:tcBorders>
              <w:top w:val="single" w:sz="4" w:space="0" w:color="8ED973"/>
              <w:left w:val="nil"/>
              <w:bottom w:val="single" w:sz="4" w:space="0" w:color="8ED973"/>
              <w:right w:val="nil"/>
            </w:tcBorders>
            <w:shd w:val="clear" w:color="DAF2D0" w:fill="DAF2D0"/>
            <w:noWrap/>
            <w:vAlign w:val="center"/>
            <w:hideMark/>
          </w:tcPr>
          <w:p w14:paraId="0E5E3728"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PA0001</w:t>
            </w:r>
          </w:p>
        </w:tc>
        <w:tc>
          <w:tcPr>
            <w:tcW w:w="2083" w:type="dxa"/>
            <w:tcBorders>
              <w:top w:val="single" w:sz="4" w:space="0" w:color="8ED973"/>
              <w:left w:val="nil"/>
              <w:bottom w:val="single" w:sz="4" w:space="0" w:color="8ED973"/>
              <w:right w:val="nil"/>
            </w:tcBorders>
            <w:shd w:val="clear" w:color="DAF2D0" w:fill="DAF2D0"/>
            <w:noWrap/>
            <w:vAlign w:val="center"/>
            <w:hideMark/>
          </w:tcPr>
          <w:p w14:paraId="4F76B433"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RO0001</w:t>
            </w:r>
          </w:p>
        </w:tc>
        <w:tc>
          <w:tcPr>
            <w:tcW w:w="2083" w:type="dxa"/>
            <w:tcBorders>
              <w:top w:val="single" w:sz="4" w:space="0" w:color="8ED973"/>
              <w:left w:val="nil"/>
              <w:bottom w:val="single" w:sz="4" w:space="0" w:color="8ED973"/>
              <w:right w:val="nil"/>
            </w:tcBorders>
            <w:shd w:val="clear" w:color="DAF2D0" w:fill="DAF2D0"/>
            <w:noWrap/>
            <w:vAlign w:val="center"/>
            <w:hideMark/>
          </w:tcPr>
          <w:p w14:paraId="17EBEAFC"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20/12/2024 9:00</w:t>
            </w:r>
          </w:p>
        </w:tc>
        <w:tc>
          <w:tcPr>
            <w:tcW w:w="2083" w:type="dxa"/>
            <w:tcBorders>
              <w:top w:val="single" w:sz="4" w:space="0" w:color="8ED973"/>
              <w:left w:val="nil"/>
              <w:bottom w:val="single" w:sz="4" w:space="0" w:color="8ED973"/>
              <w:right w:val="nil"/>
            </w:tcBorders>
            <w:shd w:val="clear" w:color="DAF2D0" w:fill="DAF2D0"/>
            <w:noWrap/>
            <w:vAlign w:val="center"/>
            <w:hideMark/>
          </w:tcPr>
          <w:p w14:paraId="50A292F2"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Cấp phát thuốc</w:t>
            </w:r>
          </w:p>
        </w:tc>
        <w:tc>
          <w:tcPr>
            <w:tcW w:w="2083" w:type="dxa"/>
            <w:tcBorders>
              <w:top w:val="single" w:sz="4" w:space="0" w:color="8ED973"/>
              <w:left w:val="nil"/>
              <w:bottom w:val="single" w:sz="4" w:space="0" w:color="8ED973"/>
              <w:right w:val="single" w:sz="4" w:space="0" w:color="8ED973"/>
            </w:tcBorders>
            <w:shd w:val="clear" w:color="DAF2D0" w:fill="DAF2D0"/>
            <w:noWrap/>
            <w:vAlign w:val="center"/>
            <w:hideMark/>
          </w:tcPr>
          <w:p w14:paraId="07EC401C"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Đã cấp phát kháng sinh theo chỉ định.</w:t>
            </w:r>
          </w:p>
        </w:tc>
      </w:tr>
      <w:tr w:rsidR="009C2879" w:rsidRPr="00BA1F55" w14:paraId="4C6A3CB3" w14:textId="77777777" w:rsidTr="009C2879">
        <w:trPr>
          <w:trHeight w:val="537"/>
          <w:jc w:val="center"/>
        </w:trPr>
        <w:tc>
          <w:tcPr>
            <w:tcW w:w="2083" w:type="dxa"/>
            <w:tcBorders>
              <w:top w:val="single" w:sz="4" w:space="0" w:color="8ED973"/>
              <w:left w:val="single" w:sz="4" w:space="0" w:color="8ED973"/>
              <w:bottom w:val="single" w:sz="4" w:space="0" w:color="8ED973"/>
              <w:right w:val="nil"/>
            </w:tcBorders>
            <w:shd w:val="clear" w:color="auto" w:fill="auto"/>
            <w:noWrap/>
            <w:vAlign w:val="center"/>
            <w:hideMark/>
          </w:tcPr>
          <w:p w14:paraId="54FCAEE0"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C00002</w:t>
            </w:r>
          </w:p>
        </w:tc>
        <w:tc>
          <w:tcPr>
            <w:tcW w:w="2083" w:type="dxa"/>
            <w:tcBorders>
              <w:top w:val="single" w:sz="4" w:space="0" w:color="8ED973"/>
              <w:left w:val="nil"/>
              <w:bottom w:val="single" w:sz="4" w:space="0" w:color="8ED973"/>
              <w:right w:val="nil"/>
            </w:tcBorders>
            <w:shd w:val="clear" w:color="auto" w:fill="auto"/>
            <w:noWrap/>
            <w:vAlign w:val="center"/>
            <w:hideMark/>
          </w:tcPr>
          <w:p w14:paraId="7CCD9C44"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ST0010</w:t>
            </w:r>
          </w:p>
        </w:tc>
        <w:tc>
          <w:tcPr>
            <w:tcW w:w="2083" w:type="dxa"/>
            <w:tcBorders>
              <w:top w:val="single" w:sz="4" w:space="0" w:color="8ED973"/>
              <w:left w:val="nil"/>
              <w:bottom w:val="single" w:sz="4" w:space="0" w:color="8ED973"/>
              <w:right w:val="nil"/>
            </w:tcBorders>
            <w:shd w:val="clear" w:color="auto" w:fill="auto"/>
            <w:noWrap/>
            <w:vAlign w:val="center"/>
            <w:hideMark/>
          </w:tcPr>
          <w:p w14:paraId="76F0D52F"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PA0002</w:t>
            </w:r>
          </w:p>
        </w:tc>
        <w:tc>
          <w:tcPr>
            <w:tcW w:w="2083" w:type="dxa"/>
            <w:tcBorders>
              <w:top w:val="single" w:sz="4" w:space="0" w:color="8ED973"/>
              <w:left w:val="nil"/>
              <w:bottom w:val="single" w:sz="4" w:space="0" w:color="8ED973"/>
              <w:right w:val="nil"/>
            </w:tcBorders>
            <w:shd w:val="clear" w:color="auto" w:fill="auto"/>
            <w:noWrap/>
            <w:vAlign w:val="center"/>
            <w:hideMark/>
          </w:tcPr>
          <w:p w14:paraId="102F6F47"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RO0002</w:t>
            </w:r>
          </w:p>
        </w:tc>
        <w:tc>
          <w:tcPr>
            <w:tcW w:w="2083" w:type="dxa"/>
            <w:tcBorders>
              <w:top w:val="single" w:sz="4" w:space="0" w:color="8ED973"/>
              <w:left w:val="nil"/>
              <w:bottom w:val="single" w:sz="4" w:space="0" w:color="8ED973"/>
              <w:right w:val="nil"/>
            </w:tcBorders>
            <w:shd w:val="clear" w:color="auto" w:fill="auto"/>
            <w:noWrap/>
            <w:vAlign w:val="center"/>
            <w:hideMark/>
          </w:tcPr>
          <w:p w14:paraId="06CCAC5F"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20/12/2024 11:30</w:t>
            </w:r>
          </w:p>
        </w:tc>
        <w:tc>
          <w:tcPr>
            <w:tcW w:w="2083" w:type="dxa"/>
            <w:tcBorders>
              <w:top w:val="single" w:sz="4" w:space="0" w:color="8ED973"/>
              <w:left w:val="nil"/>
              <w:bottom w:val="single" w:sz="4" w:space="0" w:color="8ED973"/>
              <w:right w:val="nil"/>
            </w:tcBorders>
            <w:shd w:val="clear" w:color="auto" w:fill="auto"/>
            <w:noWrap/>
            <w:vAlign w:val="center"/>
            <w:hideMark/>
          </w:tcPr>
          <w:p w14:paraId="74FD671D"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Thay băng vết thương</w:t>
            </w:r>
          </w:p>
        </w:tc>
        <w:tc>
          <w:tcPr>
            <w:tcW w:w="2083" w:type="dxa"/>
            <w:tcBorders>
              <w:top w:val="single" w:sz="4" w:space="0" w:color="8ED973"/>
              <w:left w:val="nil"/>
              <w:bottom w:val="single" w:sz="4" w:space="0" w:color="8ED973"/>
              <w:right w:val="single" w:sz="4" w:space="0" w:color="8ED973"/>
            </w:tcBorders>
            <w:shd w:val="clear" w:color="auto" w:fill="auto"/>
            <w:noWrap/>
            <w:vAlign w:val="center"/>
            <w:hideMark/>
          </w:tcPr>
          <w:p w14:paraId="3869C2FD"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Đã thay băng và làm sạch vết thương. Vết thương đang hồi phục tốt.</w:t>
            </w:r>
          </w:p>
        </w:tc>
      </w:tr>
      <w:tr w:rsidR="009C2879" w:rsidRPr="00BA1F55" w14:paraId="03A10902" w14:textId="77777777" w:rsidTr="009C2879">
        <w:trPr>
          <w:trHeight w:val="537"/>
          <w:jc w:val="center"/>
        </w:trPr>
        <w:tc>
          <w:tcPr>
            <w:tcW w:w="2083" w:type="dxa"/>
            <w:tcBorders>
              <w:top w:val="single" w:sz="4" w:space="0" w:color="8ED973"/>
              <w:left w:val="single" w:sz="4" w:space="0" w:color="8ED973"/>
              <w:bottom w:val="single" w:sz="4" w:space="0" w:color="8ED973"/>
              <w:right w:val="nil"/>
            </w:tcBorders>
            <w:shd w:val="clear" w:color="DAF2D0" w:fill="DAF2D0"/>
            <w:noWrap/>
            <w:vAlign w:val="center"/>
            <w:hideMark/>
          </w:tcPr>
          <w:p w14:paraId="22A7823C"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C00003</w:t>
            </w:r>
          </w:p>
        </w:tc>
        <w:tc>
          <w:tcPr>
            <w:tcW w:w="2083" w:type="dxa"/>
            <w:tcBorders>
              <w:top w:val="single" w:sz="4" w:space="0" w:color="8ED973"/>
              <w:left w:val="nil"/>
              <w:bottom w:val="single" w:sz="4" w:space="0" w:color="8ED973"/>
              <w:right w:val="nil"/>
            </w:tcBorders>
            <w:shd w:val="clear" w:color="DAF2D0" w:fill="DAF2D0"/>
            <w:noWrap/>
            <w:vAlign w:val="center"/>
            <w:hideMark/>
          </w:tcPr>
          <w:p w14:paraId="0F3BFE28"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ST0011</w:t>
            </w:r>
          </w:p>
        </w:tc>
        <w:tc>
          <w:tcPr>
            <w:tcW w:w="2083" w:type="dxa"/>
            <w:tcBorders>
              <w:top w:val="single" w:sz="4" w:space="0" w:color="8ED973"/>
              <w:left w:val="nil"/>
              <w:bottom w:val="single" w:sz="4" w:space="0" w:color="8ED973"/>
              <w:right w:val="nil"/>
            </w:tcBorders>
            <w:shd w:val="clear" w:color="DAF2D0" w:fill="DAF2D0"/>
            <w:noWrap/>
            <w:vAlign w:val="center"/>
            <w:hideMark/>
          </w:tcPr>
          <w:p w14:paraId="0B920D84"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PA0003</w:t>
            </w:r>
          </w:p>
        </w:tc>
        <w:tc>
          <w:tcPr>
            <w:tcW w:w="2083" w:type="dxa"/>
            <w:tcBorders>
              <w:top w:val="single" w:sz="4" w:space="0" w:color="8ED973"/>
              <w:left w:val="nil"/>
              <w:bottom w:val="single" w:sz="4" w:space="0" w:color="8ED973"/>
              <w:right w:val="nil"/>
            </w:tcBorders>
            <w:shd w:val="clear" w:color="DAF2D0" w:fill="DAF2D0"/>
            <w:noWrap/>
            <w:vAlign w:val="center"/>
            <w:hideMark/>
          </w:tcPr>
          <w:p w14:paraId="7D1D3147"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RO0003</w:t>
            </w:r>
          </w:p>
        </w:tc>
        <w:tc>
          <w:tcPr>
            <w:tcW w:w="2083" w:type="dxa"/>
            <w:tcBorders>
              <w:top w:val="single" w:sz="4" w:space="0" w:color="8ED973"/>
              <w:left w:val="nil"/>
              <w:bottom w:val="single" w:sz="4" w:space="0" w:color="8ED973"/>
              <w:right w:val="nil"/>
            </w:tcBorders>
            <w:shd w:val="clear" w:color="DAF2D0" w:fill="DAF2D0"/>
            <w:noWrap/>
            <w:vAlign w:val="center"/>
            <w:hideMark/>
          </w:tcPr>
          <w:p w14:paraId="63F87710"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20/12/2024 14:00</w:t>
            </w:r>
          </w:p>
        </w:tc>
        <w:tc>
          <w:tcPr>
            <w:tcW w:w="2083" w:type="dxa"/>
            <w:tcBorders>
              <w:top w:val="single" w:sz="4" w:space="0" w:color="8ED973"/>
              <w:left w:val="nil"/>
              <w:bottom w:val="single" w:sz="4" w:space="0" w:color="8ED973"/>
              <w:right w:val="nil"/>
            </w:tcBorders>
            <w:shd w:val="clear" w:color="DAF2D0" w:fill="DAF2D0"/>
            <w:noWrap/>
            <w:vAlign w:val="center"/>
            <w:hideMark/>
          </w:tcPr>
          <w:p w14:paraId="4DFC8DD5"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Kiểm tra dấu hiệu sinh tồn</w:t>
            </w:r>
          </w:p>
        </w:tc>
        <w:tc>
          <w:tcPr>
            <w:tcW w:w="2083" w:type="dxa"/>
            <w:tcBorders>
              <w:top w:val="single" w:sz="4" w:space="0" w:color="8ED973"/>
              <w:left w:val="nil"/>
              <w:bottom w:val="single" w:sz="4" w:space="0" w:color="8ED973"/>
              <w:right w:val="single" w:sz="4" w:space="0" w:color="8ED973"/>
            </w:tcBorders>
            <w:shd w:val="clear" w:color="DAF2D0" w:fill="DAF2D0"/>
            <w:noWrap/>
            <w:vAlign w:val="center"/>
            <w:hideMark/>
          </w:tcPr>
          <w:p w14:paraId="6CDA093B"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Huyết áp: 120/80, Nhiệt độ: 37°C.</w:t>
            </w:r>
          </w:p>
        </w:tc>
      </w:tr>
      <w:tr w:rsidR="009C2879" w:rsidRPr="00BA1F55" w14:paraId="342ECCD4" w14:textId="77777777" w:rsidTr="009C2879">
        <w:trPr>
          <w:trHeight w:val="537"/>
          <w:jc w:val="center"/>
        </w:trPr>
        <w:tc>
          <w:tcPr>
            <w:tcW w:w="2083" w:type="dxa"/>
            <w:tcBorders>
              <w:top w:val="single" w:sz="4" w:space="0" w:color="8ED973"/>
              <w:left w:val="single" w:sz="4" w:space="0" w:color="8ED973"/>
              <w:bottom w:val="single" w:sz="4" w:space="0" w:color="8ED973"/>
              <w:right w:val="nil"/>
            </w:tcBorders>
            <w:shd w:val="clear" w:color="auto" w:fill="auto"/>
            <w:noWrap/>
            <w:vAlign w:val="center"/>
            <w:hideMark/>
          </w:tcPr>
          <w:p w14:paraId="53E34CD8"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C00004</w:t>
            </w:r>
          </w:p>
        </w:tc>
        <w:tc>
          <w:tcPr>
            <w:tcW w:w="2083" w:type="dxa"/>
            <w:tcBorders>
              <w:top w:val="single" w:sz="4" w:space="0" w:color="8ED973"/>
              <w:left w:val="nil"/>
              <w:bottom w:val="single" w:sz="4" w:space="0" w:color="8ED973"/>
              <w:right w:val="nil"/>
            </w:tcBorders>
            <w:shd w:val="clear" w:color="auto" w:fill="auto"/>
            <w:noWrap/>
            <w:vAlign w:val="center"/>
            <w:hideMark/>
          </w:tcPr>
          <w:p w14:paraId="5207E05F"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ST0029</w:t>
            </w:r>
          </w:p>
        </w:tc>
        <w:tc>
          <w:tcPr>
            <w:tcW w:w="2083" w:type="dxa"/>
            <w:tcBorders>
              <w:top w:val="single" w:sz="4" w:space="0" w:color="8ED973"/>
              <w:left w:val="nil"/>
              <w:bottom w:val="single" w:sz="4" w:space="0" w:color="8ED973"/>
              <w:right w:val="nil"/>
            </w:tcBorders>
            <w:shd w:val="clear" w:color="auto" w:fill="auto"/>
            <w:noWrap/>
            <w:vAlign w:val="center"/>
            <w:hideMark/>
          </w:tcPr>
          <w:p w14:paraId="1337778D"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PA0004</w:t>
            </w:r>
          </w:p>
        </w:tc>
        <w:tc>
          <w:tcPr>
            <w:tcW w:w="2083" w:type="dxa"/>
            <w:tcBorders>
              <w:top w:val="single" w:sz="4" w:space="0" w:color="8ED973"/>
              <w:left w:val="nil"/>
              <w:bottom w:val="single" w:sz="4" w:space="0" w:color="8ED973"/>
              <w:right w:val="nil"/>
            </w:tcBorders>
            <w:shd w:val="clear" w:color="auto" w:fill="auto"/>
            <w:noWrap/>
            <w:vAlign w:val="center"/>
            <w:hideMark/>
          </w:tcPr>
          <w:p w14:paraId="51F22A4C"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RO0004</w:t>
            </w:r>
          </w:p>
        </w:tc>
        <w:tc>
          <w:tcPr>
            <w:tcW w:w="2083" w:type="dxa"/>
            <w:tcBorders>
              <w:top w:val="single" w:sz="4" w:space="0" w:color="8ED973"/>
              <w:left w:val="nil"/>
              <w:bottom w:val="single" w:sz="4" w:space="0" w:color="8ED973"/>
              <w:right w:val="nil"/>
            </w:tcBorders>
            <w:shd w:val="clear" w:color="auto" w:fill="auto"/>
            <w:noWrap/>
            <w:vAlign w:val="center"/>
            <w:hideMark/>
          </w:tcPr>
          <w:p w14:paraId="524D89CA"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21/12/2024 8:00</w:t>
            </w:r>
          </w:p>
        </w:tc>
        <w:tc>
          <w:tcPr>
            <w:tcW w:w="2083" w:type="dxa"/>
            <w:tcBorders>
              <w:top w:val="single" w:sz="4" w:space="0" w:color="8ED973"/>
              <w:left w:val="nil"/>
              <w:bottom w:val="single" w:sz="4" w:space="0" w:color="8ED973"/>
              <w:right w:val="nil"/>
            </w:tcBorders>
            <w:shd w:val="clear" w:color="auto" w:fill="auto"/>
            <w:noWrap/>
            <w:vAlign w:val="center"/>
            <w:hideMark/>
          </w:tcPr>
          <w:p w14:paraId="03ABDE9B"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Vệ sinh bệnh nhân</w:t>
            </w:r>
          </w:p>
        </w:tc>
        <w:tc>
          <w:tcPr>
            <w:tcW w:w="2083" w:type="dxa"/>
            <w:tcBorders>
              <w:top w:val="single" w:sz="4" w:space="0" w:color="8ED973"/>
              <w:left w:val="nil"/>
              <w:bottom w:val="single" w:sz="4" w:space="0" w:color="8ED973"/>
              <w:right w:val="single" w:sz="4" w:space="0" w:color="8ED973"/>
            </w:tcBorders>
            <w:shd w:val="clear" w:color="auto" w:fill="auto"/>
            <w:noWrap/>
            <w:vAlign w:val="center"/>
            <w:hideMark/>
          </w:tcPr>
          <w:p w14:paraId="73879A13"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Hỗ trợ bệnh nhân trong việc vệ sinh buổi sáng.</w:t>
            </w:r>
          </w:p>
        </w:tc>
      </w:tr>
      <w:tr w:rsidR="009C2879" w:rsidRPr="00BA1F55" w14:paraId="5594A4E2" w14:textId="77777777" w:rsidTr="009C2879">
        <w:trPr>
          <w:trHeight w:val="537"/>
          <w:jc w:val="center"/>
        </w:trPr>
        <w:tc>
          <w:tcPr>
            <w:tcW w:w="2083" w:type="dxa"/>
            <w:tcBorders>
              <w:top w:val="single" w:sz="4" w:space="0" w:color="8ED973"/>
              <w:left w:val="single" w:sz="4" w:space="0" w:color="8ED973"/>
              <w:bottom w:val="single" w:sz="4" w:space="0" w:color="8ED973"/>
              <w:right w:val="nil"/>
            </w:tcBorders>
            <w:shd w:val="clear" w:color="DAF2D0" w:fill="DAF2D0"/>
            <w:noWrap/>
            <w:vAlign w:val="center"/>
            <w:hideMark/>
          </w:tcPr>
          <w:p w14:paraId="0274B9A9"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C00005</w:t>
            </w:r>
          </w:p>
        </w:tc>
        <w:tc>
          <w:tcPr>
            <w:tcW w:w="2083" w:type="dxa"/>
            <w:tcBorders>
              <w:top w:val="single" w:sz="4" w:space="0" w:color="8ED973"/>
              <w:left w:val="nil"/>
              <w:bottom w:val="single" w:sz="4" w:space="0" w:color="8ED973"/>
              <w:right w:val="nil"/>
            </w:tcBorders>
            <w:shd w:val="clear" w:color="DAF2D0" w:fill="DAF2D0"/>
            <w:noWrap/>
            <w:vAlign w:val="center"/>
            <w:hideMark/>
          </w:tcPr>
          <w:p w14:paraId="5303374C"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ST0031</w:t>
            </w:r>
          </w:p>
        </w:tc>
        <w:tc>
          <w:tcPr>
            <w:tcW w:w="2083" w:type="dxa"/>
            <w:tcBorders>
              <w:top w:val="single" w:sz="4" w:space="0" w:color="8ED973"/>
              <w:left w:val="nil"/>
              <w:bottom w:val="single" w:sz="4" w:space="0" w:color="8ED973"/>
              <w:right w:val="nil"/>
            </w:tcBorders>
            <w:shd w:val="clear" w:color="DAF2D0" w:fill="DAF2D0"/>
            <w:noWrap/>
            <w:vAlign w:val="center"/>
            <w:hideMark/>
          </w:tcPr>
          <w:p w14:paraId="3D6D5393"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PA0005</w:t>
            </w:r>
          </w:p>
        </w:tc>
        <w:tc>
          <w:tcPr>
            <w:tcW w:w="2083" w:type="dxa"/>
            <w:tcBorders>
              <w:top w:val="single" w:sz="4" w:space="0" w:color="8ED973"/>
              <w:left w:val="nil"/>
              <w:bottom w:val="single" w:sz="4" w:space="0" w:color="8ED973"/>
              <w:right w:val="nil"/>
            </w:tcBorders>
            <w:shd w:val="clear" w:color="DAF2D0" w:fill="DAF2D0"/>
            <w:noWrap/>
            <w:vAlign w:val="center"/>
            <w:hideMark/>
          </w:tcPr>
          <w:p w14:paraId="262C0DA3"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RO0005</w:t>
            </w:r>
          </w:p>
        </w:tc>
        <w:tc>
          <w:tcPr>
            <w:tcW w:w="2083" w:type="dxa"/>
            <w:tcBorders>
              <w:top w:val="single" w:sz="4" w:space="0" w:color="8ED973"/>
              <w:left w:val="nil"/>
              <w:bottom w:val="single" w:sz="4" w:space="0" w:color="8ED973"/>
              <w:right w:val="nil"/>
            </w:tcBorders>
            <w:shd w:val="clear" w:color="DAF2D0" w:fill="DAF2D0"/>
            <w:noWrap/>
            <w:vAlign w:val="center"/>
            <w:hideMark/>
          </w:tcPr>
          <w:p w14:paraId="0313FAE3"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21/12/2024 10:15</w:t>
            </w:r>
          </w:p>
        </w:tc>
        <w:tc>
          <w:tcPr>
            <w:tcW w:w="2083" w:type="dxa"/>
            <w:tcBorders>
              <w:top w:val="single" w:sz="4" w:space="0" w:color="8ED973"/>
              <w:left w:val="nil"/>
              <w:bottom w:val="single" w:sz="4" w:space="0" w:color="8ED973"/>
              <w:right w:val="nil"/>
            </w:tcBorders>
            <w:shd w:val="clear" w:color="DAF2D0" w:fill="DAF2D0"/>
            <w:noWrap/>
            <w:vAlign w:val="center"/>
            <w:hideMark/>
          </w:tcPr>
          <w:p w14:paraId="308C93AF"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Theo dõi truyền dịch</w:t>
            </w:r>
          </w:p>
        </w:tc>
        <w:tc>
          <w:tcPr>
            <w:tcW w:w="2083" w:type="dxa"/>
            <w:tcBorders>
              <w:top w:val="single" w:sz="4" w:space="0" w:color="8ED973"/>
              <w:left w:val="nil"/>
              <w:bottom w:val="single" w:sz="4" w:space="0" w:color="8ED973"/>
              <w:right w:val="single" w:sz="4" w:space="0" w:color="8ED973"/>
            </w:tcBorders>
            <w:shd w:val="clear" w:color="DAF2D0" w:fill="DAF2D0"/>
            <w:noWrap/>
            <w:vAlign w:val="center"/>
            <w:hideMark/>
          </w:tcPr>
          <w:p w14:paraId="1C0A636A"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Kiểm tra đường truyền IV và điều chỉnh tốc độ truyền dịch khi cần.</w:t>
            </w:r>
          </w:p>
        </w:tc>
      </w:tr>
      <w:tr w:rsidR="009C2879" w:rsidRPr="00BA1F55" w14:paraId="7ACA686A" w14:textId="77777777" w:rsidTr="009C2879">
        <w:trPr>
          <w:trHeight w:val="537"/>
          <w:jc w:val="center"/>
        </w:trPr>
        <w:tc>
          <w:tcPr>
            <w:tcW w:w="2083" w:type="dxa"/>
            <w:tcBorders>
              <w:top w:val="single" w:sz="4" w:space="0" w:color="8ED973"/>
              <w:left w:val="single" w:sz="4" w:space="0" w:color="8ED973"/>
              <w:bottom w:val="single" w:sz="4" w:space="0" w:color="8ED973"/>
              <w:right w:val="nil"/>
            </w:tcBorders>
            <w:shd w:val="clear" w:color="auto" w:fill="auto"/>
            <w:noWrap/>
            <w:vAlign w:val="center"/>
            <w:hideMark/>
          </w:tcPr>
          <w:p w14:paraId="428667F7"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C00006</w:t>
            </w:r>
          </w:p>
        </w:tc>
        <w:tc>
          <w:tcPr>
            <w:tcW w:w="2083" w:type="dxa"/>
            <w:tcBorders>
              <w:top w:val="single" w:sz="4" w:space="0" w:color="8ED973"/>
              <w:left w:val="nil"/>
              <w:bottom w:val="single" w:sz="4" w:space="0" w:color="8ED973"/>
              <w:right w:val="nil"/>
            </w:tcBorders>
            <w:shd w:val="clear" w:color="auto" w:fill="auto"/>
            <w:noWrap/>
            <w:vAlign w:val="center"/>
            <w:hideMark/>
          </w:tcPr>
          <w:p w14:paraId="394F3DDB"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ST0039</w:t>
            </w:r>
          </w:p>
        </w:tc>
        <w:tc>
          <w:tcPr>
            <w:tcW w:w="2083" w:type="dxa"/>
            <w:tcBorders>
              <w:top w:val="single" w:sz="4" w:space="0" w:color="8ED973"/>
              <w:left w:val="nil"/>
              <w:bottom w:val="single" w:sz="4" w:space="0" w:color="8ED973"/>
              <w:right w:val="nil"/>
            </w:tcBorders>
            <w:shd w:val="clear" w:color="auto" w:fill="auto"/>
            <w:noWrap/>
            <w:vAlign w:val="center"/>
            <w:hideMark/>
          </w:tcPr>
          <w:p w14:paraId="3004CD35"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PA0006</w:t>
            </w:r>
          </w:p>
        </w:tc>
        <w:tc>
          <w:tcPr>
            <w:tcW w:w="2083" w:type="dxa"/>
            <w:tcBorders>
              <w:top w:val="single" w:sz="4" w:space="0" w:color="8ED973"/>
              <w:left w:val="nil"/>
              <w:bottom w:val="single" w:sz="4" w:space="0" w:color="8ED973"/>
              <w:right w:val="nil"/>
            </w:tcBorders>
            <w:shd w:val="clear" w:color="auto" w:fill="auto"/>
            <w:noWrap/>
            <w:vAlign w:val="center"/>
            <w:hideMark/>
          </w:tcPr>
          <w:p w14:paraId="43412B24"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RO0006</w:t>
            </w:r>
          </w:p>
        </w:tc>
        <w:tc>
          <w:tcPr>
            <w:tcW w:w="2083" w:type="dxa"/>
            <w:tcBorders>
              <w:top w:val="single" w:sz="4" w:space="0" w:color="8ED973"/>
              <w:left w:val="nil"/>
              <w:bottom w:val="single" w:sz="4" w:space="0" w:color="8ED973"/>
              <w:right w:val="nil"/>
            </w:tcBorders>
            <w:shd w:val="clear" w:color="auto" w:fill="auto"/>
            <w:noWrap/>
            <w:vAlign w:val="center"/>
            <w:hideMark/>
          </w:tcPr>
          <w:p w14:paraId="3620E975"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21/12/2024 13:30</w:t>
            </w:r>
          </w:p>
        </w:tc>
        <w:tc>
          <w:tcPr>
            <w:tcW w:w="2083" w:type="dxa"/>
            <w:tcBorders>
              <w:top w:val="single" w:sz="4" w:space="0" w:color="8ED973"/>
              <w:left w:val="nil"/>
              <w:bottom w:val="single" w:sz="4" w:space="0" w:color="8ED973"/>
              <w:right w:val="nil"/>
            </w:tcBorders>
            <w:shd w:val="clear" w:color="auto" w:fill="auto"/>
            <w:noWrap/>
            <w:vAlign w:val="center"/>
            <w:hideMark/>
          </w:tcPr>
          <w:p w14:paraId="27A8FE21"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Hỗ trợ dinh dưỡng</w:t>
            </w:r>
          </w:p>
        </w:tc>
        <w:tc>
          <w:tcPr>
            <w:tcW w:w="2083" w:type="dxa"/>
            <w:tcBorders>
              <w:top w:val="single" w:sz="4" w:space="0" w:color="8ED973"/>
              <w:left w:val="nil"/>
              <w:bottom w:val="single" w:sz="4" w:space="0" w:color="8ED973"/>
              <w:right w:val="single" w:sz="4" w:space="0" w:color="8ED973"/>
            </w:tcBorders>
            <w:shd w:val="clear" w:color="auto" w:fill="auto"/>
            <w:noWrap/>
            <w:vAlign w:val="center"/>
            <w:hideMark/>
          </w:tcPr>
          <w:p w14:paraId="1929FC8D"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Hỗ trợ bệnh nhân trong bữa ăn trưa và đảm bảo đủ nước.</w:t>
            </w:r>
          </w:p>
        </w:tc>
      </w:tr>
      <w:tr w:rsidR="009C2879" w:rsidRPr="00BA1F55" w14:paraId="7C9BB232" w14:textId="77777777" w:rsidTr="009C2879">
        <w:trPr>
          <w:trHeight w:val="537"/>
          <w:jc w:val="center"/>
        </w:trPr>
        <w:tc>
          <w:tcPr>
            <w:tcW w:w="2083" w:type="dxa"/>
            <w:tcBorders>
              <w:top w:val="single" w:sz="4" w:space="0" w:color="8ED973"/>
              <w:left w:val="single" w:sz="4" w:space="0" w:color="8ED973"/>
              <w:bottom w:val="single" w:sz="4" w:space="0" w:color="8ED973"/>
              <w:right w:val="nil"/>
            </w:tcBorders>
            <w:shd w:val="clear" w:color="DAF2D0" w:fill="DAF2D0"/>
            <w:noWrap/>
            <w:vAlign w:val="center"/>
            <w:hideMark/>
          </w:tcPr>
          <w:p w14:paraId="42149761"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C00007</w:t>
            </w:r>
          </w:p>
        </w:tc>
        <w:tc>
          <w:tcPr>
            <w:tcW w:w="2083" w:type="dxa"/>
            <w:tcBorders>
              <w:top w:val="single" w:sz="4" w:space="0" w:color="8ED973"/>
              <w:left w:val="nil"/>
              <w:bottom w:val="single" w:sz="4" w:space="0" w:color="8ED973"/>
              <w:right w:val="nil"/>
            </w:tcBorders>
            <w:shd w:val="clear" w:color="DAF2D0" w:fill="DAF2D0"/>
            <w:noWrap/>
            <w:vAlign w:val="center"/>
            <w:hideMark/>
          </w:tcPr>
          <w:p w14:paraId="2B003B3B"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ST0042</w:t>
            </w:r>
          </w:p>
        </w:tc>
        <w:tc>
          <w:tcPr>
            <w:tcW w:w="2083" w:type="dxa"/>
            <w:tcBorders>
              <w:top w:val="single" w:sz="4" w:space="0" w:color="8ED973"/>
              <w:left w:val="nil"/>
              <w:bottom w:val="single" w:sz="4" w:space="0" w:color="8ED973"/>
              <w:right w:val="nil"/>
            </w:tcBorders>
            <w:shd w:val="clear" w:color="DAF2D0" w:fill="DAF2D0"/>
            <w:noWrap/>
            <w:vAlign w:val="center"/>
            <w:hideMark/>
          </w:tcPr>
          <w:p w14:paraId="42ED1BDA"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PA0007</w:t>
            </w:r>
          </w:p>
        </w:tc>
        <w:tc>
          <w:tcPr>
            <w:tcW w:w="2083" w:type="dxa"/>
            <w:tcBorders>
              <w:top w:val="single" w:sz="4" w:space="0" w:color="8ED973"/>
              <w:left w:val="nil"/>
              <w:bottom w:val="single" w:sz="4" w:space="0" w:color="8ED973"/>
              <w:right w:val="nil"/>
            </w:tcBorders>
            <w:shd w:val="clear" w:color="DAF2D0" w:fill="DAF2D0"/>
            <w:noWrap/>
            <w:vAlign w:val="center"/>
            <w:hideMark/>
          </w:tcPr>
          <w:p w14:paraId="1D5256BC"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RO0007</w:t>
            </w:r>
          </w:p>
        </w:tc>
        <w:tc>
          <w:tcPr>
            <w:tcW w:w="2083" w:type="dxa"/>
            <w:tcBorders>
              <w:top w:val="single" w:sz="4" w:space="0" w:color="8ED973"/>
              <w:left w:val="nil"/>
              <w:bottom w:val="single" w:sz="4" w:space="0" w:color="8ED973"/>
              <w:right w:val="nil"/>
            </w:tcBorders>
            <w:shd w:val="clear" w:color="DAF2D0" w:fill="DAF2D0"/>
            <w:noWrap/>
            <w:vAlign w:val="center"/>
            <w:hideMark/>
          </w:tcPr>
          <w:p w14:paraId="7AD62A48"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21/12/2024 15:45</w:t>
            </w:r>
          </w:p>
        </w:tc>
        <w:tc>
          <w:tcPr>
            <w:tcW w:w="2083" w:type="dxa"/>
            <w:tcBorders>
              <w:top w:val="single" w:sz="4" w:space="0" w:color="8ED973"/>
              <w:left w:val="nil"/>
              <w:bottom w:val="single" w:sz="4" w:space="0" w:color="8ED973"/>
              <w:right w:val="nil"/>
            </w:tcBorders>
            <w:shd w:val="clear" w:color="DAF2D0" w:fill="DAF2D0"/>
            <w:noWrap/>
            <w:vAlign w:val="center"/>
            <w:hideMark/>
          </w:tcPr>
          <w:p w14:paraId="05211102"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Giáo dục bệnh nhân</w:t>
            </w:r>
          </w:p>
        </w:tc>
        <w:tc>
          <w:tcPr>
            <w:tcW w:w="2083" w:type="dxa"/>
            <w:tcBorders>
              <w:top w:val="single" w:sz="4" w:space="0" w:color="8ED973"/>
              <w:left w:val="nil"/>
              <w:bottom w:val="single" w:sz="4" w:space="0" w:color="8ED973"/>
              <w:right w:val="single" w:sz="4" w:space="0" w:color="8ED973"/>
            </w:tcBorders>
            <w:shd w:val="clear" w:color="DAF2D0" w:fill="DAF2D0"/>
            <w:noWrap/>
            <w:vAlign w:val="center"/>
            <w:hideMark/>
          </w:tcPr>
          <w:p w14:paraId="60962F26"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Giải thích các bước chăm sóc sau khi xuất viện và chế độ thuốc.</w:t>
            </w:r>
          </w:p>
        </w:tc>
      </w:tr>
      <w:tr w:rsidR="009C2879" w:rsidRPr="00BA1F55" w14:paraId="56530E7D" w14:textId="77777777" w:rsidTr="009C2879">
        <w:trPr>
          <w:trHeight w:val="537"/>
          <w:jc w:val="center"/>
        </w:trPr>
        <w:tc>
          <w:tcPr>
            <w:tcW w:w="2083" w:type="dxa"/>
            <w:tcBorders>
              <w:top w:val="single" w:sz="4" w:space="0" w:color="8ED973"/>
              <w:left w:val="single" w:sz="4" w:space="0" w:color="8ED973"/>
              <w:bottom w:val="single" w:sz="4" w:space="0" w:color="8ED973"/>
              <w:right w:val="nil"/>
            </w:tcBorders>
            <w:shd w:val="clear" w:color="auto" w:fill="auto"/>
            <w:noWrap/>
            <w:vAlign w:val="center"/>
            <w:hideMark/>
          </w:tcPr>
          <w:p w14:paraId="7C102FDB"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C00008</w:t>
            </w:r>
          </w:p>
        </w:tc>
        <w:tc>
          <w:tcPr>
            <w:tcW w:w="2083" w:type="dxa"/>
            <w:tcBorders>
              <w:top w:val="single" w:sz="4" w:space="0" w:color="8ED973"/>
              <w:left w:val="nil"/>
              <w:bottom w:val="single" w:sz="4" w:space="0" w:color="8ED973"/>
              <w:right w:val="nil"/>
            </w:tcBorders>
            <w:shd w:val="clear" w:color="auto" w:fill="auto"/>
            <w:noWrap/>
            <w:vAlign w:val="center"/>
            <w:hideMark/>
          </w:tcPr>
          <w:p w14:paraId="1408E2F7"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ST0047</w:t>
            </w:r>
          </w:p>
        </w:tc>
        <w:tc>
          <w:tcPr>
            <w:tcW w:w="2083" w:type="dxa"/>
            <w:tcBorders>
              <w:top w:val="single" w:sz="4" w:space="0" w:color="8ED973"/>
              <w:left w:val="nil"/>
              <w:bottom w:val="single" w:sz="4" w:space="0" w:color="8ED973"/>
              <w:right w:val="nil"/>
            </w:tcBorders>
            <w:shd w:val="clear" w:color="auto" w:fill="auto"/>
            <w:noWrap/>
            <w:vAlign w:val="center"/>
            <w:hideMark/>
          </w:tcPr>
          <w:p w14:paraId="33F7E1B1"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PA0008</w:t>
            </w:r>
          </w:p>
        </w:tc>
        <w:tc>
          <w:tcPr>
            <w:tcW w:w="2083" w:type="dxa"/>
            <w:tcBorders>
              <w:top w:val="single" w:sz="4" w:space="0" w:color="8ED973"/>
              <w:left w:val="nil"/>
              <w:bottom w:val="single" w:sz="4" w:space="0" w:color="8ED973"/>
              <w:right w:val="nil"/>
            </w:tcBorders>
            <w:shd w:val="clear" w:color="auto" w:fill="auto"/>
            <w:noWrap/>
            <w:vAlign w:val="center"/>
            <w:hideMark/>
          </w:tcPr>
          <w:p w14:paraId="479A1379"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RO0008</w:t>
            </w:r>
          </w:p>
        </w:tc>
        <w:tc>
          <w:tcPr>
            <w:tcW w:w="2083" w:type="dxa"/>
            <w:tcBorders>
              <w:top w:val="single" w:sz="4" w:space="0" w:color="8ED973"/>
              <w:left w:val="nil"/>
              <w:bottom w:val="single" w:sz="4" w:space="0" w:color="8ED973"/>
              <w:right w:val="nil"/>
            </w:tcBorders>
            <w:shd w:val="clear" w:color="auto" w:fill="auto"/>
            <w:noWrap/>
            <w:vAlign w:val="center"/>
            <w:hideMark/>
          </w:tcPr>
          <w:p w14:paraId="7CE9F06E"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22/12/2024 9:00</w:t>
            </w:r>
          </w:p>
        </w:tc>
        <w:tc>
          <w:tcPr>
            <w:tcW w:w="2083" w:type="dxa"/>
            <w:tcBorders>
              <w:top w:val="single" w:sz="4" w:space="0" w:color="8ED973"/>
              <w:left w:val="nil"/>
              <w:bottom w:val="single" w:sz="4" w:space="0" w:color="8ED973"/>
              <w:right w:val="nil"/>
            </w:tcBorders>
            <w:shd w:val="clear" w:color="auto" w:fill="auto"/>
            <w:noWrap/>
            <w:vAlign w:val="center"/>
            <w:hideMark/>
          </w:tcPr>
          <w:p w14:paraId="35B9A63F"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Quản lý đau</w:t>
            </w:r>
          </w:p>
        </w:tc>
        <w:tc>
          <w:tcPr>
            <w:tcW w:w="2083" w:type="dxa"/>
            <w:tcBorders>
              <w:top w:val="single" w:sz="4" w:space="0" w:color="8ED973"/>
              <w:left w:val="nil"/>
              <w:bottom w:val="single" w:sz="4" w:space="0" w:color="8ED973"/>
              <w:right w:val="single" w:sz="4" w:space="0" w:color="8ED973"/>
            </w:tcBorders>
            <w:shd w:val="clear" w:color="auto" w:fill="auto"/>
            <w:noWrap/>
            <w:vAlign w:val="center"/>
            <w:hideMark/>
          </w:tcPr>
          <w:p w14:paraId="2E2B8326"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Đã cấp phát thuốc giảm đau theo chỉ định của bác sĩ.</w:t>
            </w:r>
          </w:p>
        </w:tc>
      </w:tr>
      <w:tr w:rsidR="009C2879" w:rsidRPr="00BA1F55" w14:paraId="4A4E4E94" w14:textId="77777777" w:rsidTr="009C2879">
        <w:trPr>
          <w:trHeight w:val="537"/>
          <w:jc w:val="center"/>
        </w:trPr>
        <w:tc>
          <w:tcPr>
            <w:tcW w:w="2083" w:type="dxa"/>
            <w:tcBorders>
              <w:top w:val="single" w:sz="4" w:space="0" w:color="8ED973"/>
              <w:left w:val="single" w:sz="4" w:space="0" w:color="8ED973"/>
              <w:bottom w:val="single" w:sz="4" w:space="0" w:color="8ED973"/>
              <w:right w:val="nil"/>
            </w:tcBorders>
            <w:shd w:val="clear" w:color="DAF2D0" w:fill="DAF2D0"/>
            <w:noWrap/>
            <w:vAlign w:val="center"/>
            <w:hideMark/>
          </w:tcPr>
          <w:p w14:paraId="4B5FA867"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C00009</w:t>
            </w:r>
          </w:p>
        </w:tc>
        <w:tc>
          <w:tcPr>
            <w:tcW w:w="2083" w:type="dxa"/>
            <w:tcBorders>
              <w:top w:val="single" w:sz="4" w:space="0" w:color="8ED973"/>
              <w:left w:val="nil"/>
              <w:bottom w:val="single" w:sz="4" w:space="0" w:color="8ED973"/>
              <w:right w:val="nil"/>
            </w:tcBorders>
            <w:shd w:val="clear" w:color="DAF2D0" w:fill="DAF2D0"/>
            <w:noWrap/>
            <w:vAlign w:val="center"/>
            <w:hideMark/>
          </w:tcPr>
          <w:p w14:paraId="2FCC4CD6"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ST0050</w:t>
            </w:r>
          </w:p>
        </w:tc>
        <w:tc>
          <w:tcPr>
            <w:tcW w:w="2083" w:type="dxa"/>
            <w:tcBorders>
              <w:top w:val="single" w:sz="4" w:space="0" w:color="8ED973"/>
              <w:left w:val="nil"/>
              <w:bottom w:val="single" w:sz="4" w:space="0" w:color="8ED973"/>
              <w:right w:val="nil"/>
            </w:tcBorders>
            <w:shd w:val="clear" w:color="DAF2D0" w:fill="DAF2D0"/>
            <w:noWrap/>
            <w:vAlign w:val="center"/>
            <w:hideMark/>
          </w:tcPr>
          <w:p w14:paraId="4BAC8A47"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PA0009</w:t>
            </w:r>
          </w:p>
        </w:tc>
        <w:tc>
          <w:tcPr>
            <w:tcW w:w="2083" w:type="dxa"/>
            <w:tcBorders>
              <w:top w:val="single" w:sz="4" w:space="0" w:color="8ED973"/>
              <w:left w:val="nil"/>
              <w:bottom w:val="single" w:sz="4" w:space="0" w:color="8ED973"/>
              <w:right w:val="nil"/>
            </w:tcBorders>
            <w:shd w:val="clear" w:color="DAF2D0" w:fill="DAF2D0"/>
            <w:noWrap/>
            <w:vAlign w:val="center"/>
            <w:hideMark/>
          </w:tcPr>
          <w:p w14:paraId="3541AC25"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RO0009</w:t>
            </w:r>
          </w:p>
        </w:tc>
        <w:tc>
          <w:tcPr>
            <w:tcW w:w="2083" w:type="dxa"/>
            <w:tcBorders>
              <w:top w:val="single" w:sz="4" w:space="0" w:color="8ED973"/>
              <w:left w:val="nil"/>
              <w:bottom w:val="single" w:sz="4" w:space="0" w:color="8ED973"/>
              <w:right w:val="nil"/>
            </w:tcBorders>
            <w:shd w:val="clear" w:color="DAF2D0" w:fill="DAF2D0"/>
            <w:noWrap/>
            <w:vAlign w:val="center"/>
            <w:hideMark/>
          </w:tcPr>
          <w:p w14:paraId="3375E5ED"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22/12/2024 11:00</w:t>
            </w:r>
          </w:p>
        </w:tc>
        <w:tc>
          <w:tcPr>
            <w:tcW w:w="2083" w:type="dxa"/>
            <w:tcBorders>
              <w:top w:val="single" w:sz="4" w:space="0" w:color="8ED973"/>
              <w:left w:val="nil"/>
              <w:bottom w:val="single" w:sz="4" w:space="0" w:color="8ED973"/>
              <w:right w:val="nil"/>
            </w:tcBorders>
            <w:shd w:val="clear" w:color="DAF2D0" w:fill="DAF2D0"/>
            <w:noWrap/>
            <w:vAlign w:val="center"/>
            <w:hideMark/>
          </w:tcPr>
          <w:p w14:paraId="4D0290CF"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Theo dõi bệnh nhân</w:t>
            </w:r>
          </w:p>
        </w:tc>
        <w:tc>
          <w:tcPr>
            <w:tcW w:w="2083" w:type="dxa"/>
            <w:tcBorders>
              <w:top w:val="single" w:sz="4" w:space="0" w:color="8ED973"/>
              <w:left w:val="nil"/>
              <w:bottom w:val="single" w:sz="4" w:space="0" w:color="8ED973"/>
              <w:right w:val="single" w:sz="4" w:space="0" w:color="8ED973"/>
            </w:tcBorders>
            <w:shd w:val="clear" w:color="DAF2D0" w:fill="DAF2D0"/>
            <w:noWrap/>
            <w:vAlign w:val="center"/>
            <w:hideMark/>
          </w:tcPr>
          <w:p w14:paraId="767A3BA0"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Theo dõi các dấu hiệu sinh tồn của bệnh nhân sau khi phẫu thuật.</w:t>
            </w:r>
          </w:p>
        </w:tc>
      </w:tr>
      <w:tr w:rsidR="009C2879" w:rsidRPr="00BA1F55" w14:paraId="2D84F486" w14:textId="77777777" w:rsidTr="009C2879">
        <w:trPr>
          <w:trHeight w:val="538"/>
          <w:jc w:val="center"/>
        </w:trPr>
        <w:tc>
          <w:tcPr>
            <w:tcW w:w="2083" w:type="dxa"/>
            <w:tcBorders>
              <w:top w:val="single" w:sz="4" w:space="0" w:color="8ED973"/>
              <w:left w:val="single" w:sz="4" w:space="0" w:color="8ED973"/>
              <w:bottom w:val="single" w:sz="4" w:space="0" w:color="8ED973"/>
              <w:right w:val="nil"/>
            </w:tcBorders>
            <w:shd w:val="clear" w:color="auto" w:fill="auto"/>
            <w:noWrap/>
            <w:vAlign w:val="center"/>
            <w:hideMark/>
          </w:tcPr>
          <w:p w14:paraId="39295B82"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C00010</w:t>
            </w:r>
          </w:p>
        </w:tc>
        <w:tc>
          <w:tcPr>
            <w:tcW w:w="2083" w:type="dxa"/>
            <w:tcBorders>
              <w:top w:val="single" w:sz="4" w:space="0" w:color="8ED973"/>
              <w:left w:val="nil"/>
              <w:bottom w:val="single" w:sz="4" w:space="0" w:color="8ED973"/>
              <w:right w:val="nil"/>
            </w:tcBorders>
            <w:shd w:val="clear" w:color="auto" w:fill="auto"/>
            <w:noWrap/>
            <w:vAlign w:val="center"/>
            <w:hideMark/>
          </w:tcPr>
          <w:p w14:paraId="02A8589B"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ST0055</w:t>
            </w:r>
          </w:p>
        </w:tc>
        <w:tc>
          <w:tcPr>
            <w:tcW w:w="2083" w:type="dxa"/>
            <w:tcBorders>
              <w:top w:val="single" w:sz="4" w:space="0" w:color="8ED973"/>
              <w:left w:val="nil"/>
              <w:bottom w:val="single" w:sz="4" w:space="0" w:color="8ED973"/>
              <w:right w:val="nil"/>
            </w:tcBorders>
            <w:shd w:val="clear" w:color="auto" w:fill="auto"/>
            <w:noWrap/>
            <w:vAlign w:val="center"/>
            <w:hideMark/>
          </w:tcPr>
          <w:p w14:paraId="0F5BE5A3"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PA0010</w:t>
            </w:r>
          </w:p>
        </w:tc>
        <w:tc>
          <w:tcPr>
            <w:tcW w:w="2083" w:type="dxa"/>
            <w:tcBorders>
              <w:top w:val="single" w:sz="4" w:space="0" w:color="8ED973"/>
              <w:left w:val="nil"/>
              <w:bottom w:val="single" w:sz="4" w:space="0" w:color="8ED973"/>
              <w:right w:val="nil"/>
            </w:tcBorders>
            <w:shd w:val="clear" w:color="auto" w:fill="auto"/>
            <w:noWrap/>
            <w:vAlign w:val="center"/>
            <w:hideMark/>
          </w:tcPr>
          <w:p w14:paraId="538561F4"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RO0010</w:t>
            </w:r>
          </w:p>
        </w:tc>
        <w:tc>
          <w:tcPr>
            <w:tcW w:w="2083" w:type="dxa"/>
            <w:tcBorders>
              <w:top w:val="single" w:sz="4" w:space="0" w:color="8ED973"/>
              <w:left w:val="nil"/>
              <w:bottom w:val="single" w:sz="4" w:space="0" w:color="8ED973"/>
              <w:right w:val="nil"/>
            </w:tcBorders>
            <w:shd w:val="clear" w:color="auto" w:fill="auto"/>
            <w:noWrap/>
            <w:vAlign w:val="center"/>
            <w:hideMark/>
          </w:tcPr>
          <w:p w14:paraId="3F0B9FEA"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22/12/2024 14:30</w:t>
            </w:r>
          </w:p>
        </w:tc>
        <w:tc>
          <w:tcPr>
            <w:tcW w:w="2083" w:type="dxa"/>
            <w:tcBorders>
              <w:top w:val="single" w:sz="4" w:space="0" w:color="8ED973"/>
              <w:left w:val="nil"/>
              <w:bottom w:val="single" w:sz="4" w:space="0" w:color="8ED973"/>
              <w:right w:val="nil"/>
            </w:tcBorders>
            <w:shd w:val="clear" w:color="auto" w:fill="auto"/>
            <w:noWrap/>
            <w:vAlign w:val="center"/>
            <w:hideMark/>
          </w:tcPr>
          <w:p w14:paraId="3C02986B"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Phản ứng cấp cứu</w:t>
            </w:r>
          </w:p>
        </w:tc>
        <w:tc>
          <w:tcPr>
            <w:tcW w:w="2083" w:type="dxa"/>
            <w:tcBorders>
              <w:top w:val="single" w:sz="4" w:space="0" w:color="8ED973"/>
              <w:left w:val="nil"/>
              <w:bottom w:val="single" w:sz="4" w:space="0" w:color="8ED973"/>
              <w:right w:val="single" w:sz="4" w:space="0" w:color="8ED973"/>
            </w:tcBorders>
            <w:shd w:val="clear" w:color="auto" w:fill="auto"/>
            <w:noWrap/>
            <w:vAlign w:val="center"/>
            <w:hideMark/>
          </w:tcPr>
          <w:p w14:paraId="4A9E147E"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Đã phản ứng kịp thời với sự giảm huyết áp đột ngột và ổn định bệnh nhân.</w:t>
            </w:r>
          </w:p>
        </w:tc>
      </w:tr>
    </w:tbl>
    <w:p w14:paraId="60A58ED8" w14:textId="77777777" w:rsidR="009637BA" w:rsidRPr="00BA1F55" w:rsidRDefault="009637BA" w:rsidP="00E70C8D">
      <w:pPr>
        <w:spacing w:before="149" w:line="360" w:lineRule="auto"/>
        <w:ind w:right="622"/>
        <w:jc w:val="center"/>
        <w:rPr>
          <w:b/>
          <w:sz w:val="26"/>
          <w:szCs w:val="26"/>
        </w:rPr>
      </w:pPr>
    </w:p>
    <w:p w14:paraId="4A65F053" w14:textId="77777777" w:rsidR="00666B70" w:rsidRPr="00BA1F55" w:rsidRDefault="00666B70" w:rsidP="00E70C8D">
      <w:pPr>
        <w:spacing w:before="149" w:line="360" w:lineRule="auto"/>
        <w:ind w:right="622"/>
        <w:jc w:val="center"/>
        <w:rPr>
          <w:b/>
          <w:bCs/>
          <w:sz w:val="26"/>
          <w:szCs w:val="26"/>
        </w:rPr>
      </w:pPr>
    </w:p>
    <w:p w14:paraId="43C183A8" w14:textId="77777777" w:rsidR="00666B70" w:rsidRPr="00BA1F55" w:rsidRDefault="00666B70" w:rsidP="00E70C8D">
      <w:pPr>
        <w:spacing w:before="149" w:line="360" w:lineRule="auto"/>
        <w:ind w:right="622"/>
        <w:jc w:val="center"/>
        <w:rPr>
          <w:b/>
          <w:bCs/>
          <w:sz w:val="26"/>
          <w:szCs w:val="26"/>
        </w:rPr>
      </w:pPr>
    </w:p>
    <w:p w14:paraId="71E4A642" w14:textId="77777777" w:rsidR="009637BA" w:rsidRPr="00BA1F55" w:rsidRDefault="009637BA" w:rsidP="00E70C8D">
      <w:pPr>
        <w:spacing w:before="149" w:line="360" w:lineRule="auto"/>
        <w:ind w:right="622"/>
        <w:jc w:val="center"/>
        <w:rPr>
          <w:b/>
          <w:bCs/>
          <w:sz w:val="26"/>
          <w:szCs w:val="26"/>
        </w:rPr>
      </w:pPr>
      <w:r w:rsidRPr="00BA1F55">
        <w:rPr>
          <w:b/>
          <w:bCs/>
          <w:sz w:val="26"/>
          <w:szCs w:val="26"/>
        </w:rPr>
        <w:lastRenderedPageBreak/>
        <w:t>USERLOGIN</w:t>
      </w:r>
    </w:p>
    <w:tbl>
      <w:tblPr>
        <w:tblW w:w="11340" w:type="dxa"/>
        <w:jc w:val="center"/>
        <w:tblLayout w:type="fixed"/>
        <w:tblLook w:val="04A0" w:firstRow="1" w:lastRow="0" w:firstColumn="1" w:lastColumn="0" w:noHBand="0" w:noVBand="1"/>
      </w:tblPr>
      <w:tblGrid>
        <w:gridCol w:w="3779"/>
        <w:gridCol w:w="3780"/>
        <w:gridCol w:w="3781"/>
      </w:tblGrid>
      <w:tr w:rsidR="008B04CB" w:rsidRPr="00BA1F55" w14:paraId="6DCBD7CF" w14:textId="77777777" w:rsidTr="001701E3">
        <w:trPr>
          <w:trHeight w:val="268"/>
          <w:jc w:val="center"/>
        </w:trPr>
        <w:tc>
          <w:tcPr>
            <w:tcW w:w="3544" w:type="dxa"/>
            <w:tcBorders>
              <w:top w:val="single" w:sz="4" w:space="0" w:color="8ED973"/>
              <w:left w:val="single" w:sz="4" w:space="0" w:color="8ED973"/>
              <w:bottom w:val="single" w:sz="4" w:space="0" w:color="8ED973"/>
              <w:right w:val="nil"/>
            </w:tcBorders>
            <w:shd w:val="clear" w:color="4EA72E" w:fill="4EA72E"/>
            <w:noWrap/>
            <w:vAlign w:val="center"/>
            <w:hideMark/>
          </w:tcPr>
          <w:p w14:paraId="6BCB3732" w14:textId="77777777" w:rsidR="005F07EF" w:rsidRPr="00BA1F55" w:rsidRDefault="005F07EF" w:rsidP="001701E3">
            <w:pPr>
              <w:jc w:val="center"/>
              <w:rPr>
                <w:b/>
                <w:color w:val="FFFFFF"/>
                <w:sz w:val="24"/>
                <w:szCs w:val="24"/>
                <w:lang w:eastAsia="vi-VN"/>
              </w:rPr>
            </w:pPr>
            <w:r w:rsidRPr="00BA1F55">
              <w:rPr>
                <w:b/>
                <w:color w:val="FFFFFF"/>
                <w:sz w:val="24"/>
                <w:szCs w:val="24"/>
                <w:lang w:eastAsia="vi-VN"/>
              </w:rPr>
              <w:t>UserID</w:t>
            </w:r>
          </w:p>
        </w:tc>
        <w:tc>
          <w:tcPr>
            <w:tcW w:w="3544" w:type="dxa"/>
            <w:tcBorders>
              <w:top w:val="single" w:sz="4" w:space="0" w:color="8ED973"/>
              <w:left w:val="nil"/>
              <w:bottom w:val="single" w:sz="4" w:space="0" w:color="8ED973"/>
              <w:right w:val="nil"/>
            </w:tcBorders>
            <w:shd w:val="clear" w:color="4EA72E" w:fill="4EA72E"/>
            <w:noWrap/>
            <w:vAlign w:val="center"/>
            <w:hideMark/>
          </w:tcPr>
          <w:p w14:paraId="6E1177DE" w14:textId="77777777" w:rsidR="005F07EF" w:rsidRPr="00BA1F55" w:rsidRDefault="005F07EF" w:rsidP="001701E3">
            <w:pPr>
              <w:jc w:val="center"/>
              <w:rPr>
                <w:b/>
                <w:color w:val="FFFFFF"/>
                <w:sz w:val="24"/>
                <w:szCs w:val="24"/>
                <w:lang w:eastAsia="vi-VN"/>
              </w:rPr>
            </w:pPr>
            <w:r w:rsidRPr="00BA1F55">
              <w:rPr>
                <w:b/>
                <w:color w:val="FFFFFF"/>
                <w:sz w:val="24"/>
                <w:szCs w:val="24"/>
                <w:lang w:eastAsia="vi-VN"/>
              </w:rPr>
              <w:t>Pass</w:t>
            </w:r>
          </w:p>
        </w:tc>
        <w:tc>
          <w:tcPr>
            <w:tcW w:w="3545" w:type="dxa"/>
            <w:tcBorders>
              <w:top w:val="single" w:sz="4" w:space="0" w:color="8ED973"/>
              <w:left w:val="nil"/>
              <w:bottom w:val="single" w:sz="4" w:space="0" w:color="8ED973"/>
              <w:right w:val="single" w:sz="4" w:space="0" w:color="8ED973"/>
            </w:tcBorders>
            <w:shd w:val="clear" w:color="4EA72E" w:fill="4EA72E"/>
            <w:noWrap/>
            <w:vAlign w:val="center"/>
            <w:hideMark/>
          </w:tcPr>
          <w:p w14:paraId="2F305F7C" w14:textId="77777777" w:rsidR="005F07EF" w:rsidRPr="00BA1F55" w:rsidRDefault="005F07EF" w:rsidP="001701E3">
            <w:pPr>
              <w:jc w:val="center"/>
              <w:rPr>
                <w:b/>
                <w:color w:val="FFFFFF"/>
                <w:sz w:val="24"/>
                <w:szCs w:val="24"/>
                <w:lang w:eastAsia="vi-VN"/>
              </w:rPr>
            </w:pPr>
            <w:r w:rsidRPr="00BA1F55">
              <w:rPr>
                <w:b/>
                <w:color w:val="FFFFFF"/>
                <w:sz w:val="24"/>
                <w:szCs w:val="24"/>
                <w:lang w:eastAsia="vi-VN"/>
              </w:rPr>
              <w:t>FLAG</w:t>
            </w:r>
          </w:p>
        </w:tc>
      </w:tr>
      <w:tr w:rsidR="008B04CB" w:rsidRPr="00BA1F55" w14:paraId="21EF2D65" w14:textId="77777777" w:rsidTr="001701E3">
        <w:trPr>
          <w:trHeight w:val="268"/>
          <w:jc w:val="center"/>
        </w:trPr>
        <w:tc>
          <w:tcPr>
            <w:tcW w:w="3544" w:type="dxa"/>
            <w:tcBorders>
              <w:top w:val="single" w:sz="4" w:space="0" w:color="8ED973"/>
              <w:left w:val="single" w:sz="4" w:space="0" w:color="8ED973"/>
              <w:bottom w:val="single" w:sz="4" w:space="0" w:color="8ED973"/>
              <w:right w:val="nil"/>
            </w:tcBorders>
            <w:shd w:val="clear" w:color="DAF2D0" w:fill="DAF2D0"/>
            <w:noWrap/>
            <w:vAlign w:val="center"/>
            <w:hideMark/>
          </w:tcPr>
          <w:p w14:paraId="40231024" w14:textId="77777777" w:rsidR="005F07EF" w:rsidRPr="00BA1F55" w:rsidRDefault="005F07EF" w:rsidP="001701E3">
            <w:pPr>
              <w:jc w:val="center"/>
              <w:rPr>
                <w:color w:val="000000"/>
                <w:sz w:val="24"/>
                <w:szCs w:val="24"/>
                <w:lang w:eastAsia="vi-VN"/>
              </w:rPr>
            </w:pPr>
            <w:r w:rsidRPr="00BA1F55">
              <w:rPr>
                <w:color w:val="000000"/>
                <w:sz w:val="24"/>
                <w:szCs w:val="24"/>
                <w:lang w:eastAsia="vi-VN"/>
              </w:rPr>
              <w:t>ST0000</w:t>
            </w:r>
          </w:p>
        </w:tc>
        <w:tc>
          <w:tcPr>
            <w:tcW w:w="3544" w:type="dxa"/>
            <w:tcBorders>
              <w:top w:val="single" w:sz="4" w:space="0" w:color="8ED973"/>
              <w:left w:val="nil"/>
              <w:bottom w:val="single" w:sz="4" w:space="0" w:color="8ED973"/>
              <w:right w:val="nil"/>
            </w:tcBorders>
            <w:shd w:val="clear" w:color="DAF2D0" w:fill="DAF2D0"/>
            <w:noWrap/>
            <w:vAlign w:val="center"/>
            <w:hideMark/>
          </w:tcPr>
          <w:p w14:paraId="1C2F1D4E" w14:textId="77777777" w:rsidR="005F07EF" w:rsidRPr="00BA1F55" w:rsidRDefault="005F07EF" w:rsidP="001701E3">
            <w:pPr>
              <w:jc w:val="center"/>
              <w:rPr>
                <w:color w:val="000000"/>
                <w:sz w:val="24"/>
                <w:szCs w:val="24"/>
                <w:lang w:eastAsia="vi-VN"/>
              </w:rPr>
            </w:pPr>
            <w:r w:rsidRPr="00BA1F55">
              <w:rPr>
                <w:color w:val="000000"/>
                <w:sz w:val="24"/>
                <w:szCs w:val="24"/>
                <w:lang w:eastAsia="vi-VN"/>
              </w:rPr>
              <w:t>1</w:t>
            </w:r>
          </w:p>
        </w:tc>
        <w:tc>
          <w:tcPr>
            <w:tcW w:w="3545" w:type="dxa"/>
            <w:tcBorders>
              <w:top w:val="single" w:sz="4" w:space="0" w:color="8ED973"/>
              <w:left w:val="nil"/>
              <w:bottom w:val="single" w:sz="4" w:space="0" w:color="8ED973"/>
              <w:right w:val="single" w:sz="4" w:space="0" w:color="8ED973"/>
            </w:tcBorders>
            <w:shd w:val="clear" w:color="DAF2D0" w:fill="DAF2D0"/>
            <w:noWrap/>
            <w:vAlign w:val="center"/>
            <w:hideMark/>
          </w:tcPr>
          <w:p w14:paraId="56840636" w14:textId="77777777" w:rsidR="005F07EF" w:rsidRPr="00BA1F55" w:rsidRDefault="005F07EF" w:rsidP="001701E3">
            <w:pPr>
              <w:jc w:val="center"/>
              <w:rPr>
                <w:color w:val="000000"/>
                <w:sz w:val="24"/>
                <w:szCs w:val="24"/>
                <w:lang w:eastAsia="vi-VN"/>
              </w:rPr>
            </w:pPr>
            <w:r w:rsidRPr="00BA1F55">
              <w:rPr>
                <w:color w:val="000000"/>
                <w:sz w:val="24"/>
                <w:szCs w:val="24"/>
                <w:lang w:eastAsia="vi-VN"/>
              </w:rPr>
              <w:t>0</w:t>
            </w:r>
          </w:p>
        </w:tc>
      </w:tr>
      <w:tr w:rsidR="008B04CB" w:rsidRPr="00BA1F55" w14:paraId="7C346AB8" w14:textId="77777777" w:rsidTr="001701E3">
        <w:trPr>
          <w:trHeight w:val="268"/>
          <w:jc w:val="center"/>
        </w:trPr>
        <w:tc>
          <w:tcPr>
            <w:tcW w:w="3544" w:type="dxa"/>
            <w:tcBorders>
              <w:top w:val="single" w:sz="4" w:space="0" w:color="8ED973"/>
              <w:left w:val="single" w:sz="4" w:space="0" w:color="8ED973"/>
              <w:bottom w:val="single" w:sz="4" w:space="0" w:color="8ED973"/>
              <w:right w:val="nil"/>
            </w:tcBorders>
            <w:shd w:val="clear" w:color="auto" w:fill="auto"/>
            <w:noWrap/>
            <w:vAlign w:val="center"/>
            <w:hideMark/>
          </w:tcPr>
          <w:p w14:paraId="6FAD451E" w14:textId="77777777" w:rsidR="005F07EF" w:rsidRPr="00BA1F55" w:rsidRDefault="005F07EF" w:rsidP="001701E3">
            <w:pPr>
              <w:jc w:val="center"/>
              <w:rPr>
                <w:color w:val="000000"/>
                <w:sz w:val="24"/>
                <w:szCs w:val="24"/>
                <w:lang w:eastAsia="vi-VN"/>
              </w:rPr>
            </w:pPr>
            <w:r w:rsidRPr="00BA1F55">
              <w:rPr>
                <w:color w:val="000000"/>
                <w:sz w:val="24"/>
                <w:szCs w:val="24"/>
                <w:lang w:eastAsia="vi-VN"/>
              </w:rPr>
              <w:t>ST0001</w:t>
            </w:r>
          </w:p>
        </w:tc>
        <w:tc>
          <w:tcPr>
            <w:tcW w:w="3544" w:type="dxa"/>
            <w:tcBorders>
              <w:top w:val="single" w:sz="4" w:space="0" w:color="8ED973"/>
              <w:left w:val="nil"/>
              <w:bottom w:val="single" w:sz="4" w:space="0" w:color="8ED973"/>
              <w:right w:val="nil"/>
            </w:tcBorders>
            <w:shd w:val="clear" w:color="auto" w:fill="auto"/>
            <w:noWrap/>
            <w:vAlign w:val="center"/>
            <w:hideMark/>
          </w:tcPr>
          <w:p w14:paraId="65419066" w14:textId="77777777" w:rsidR="005F07EF" w:rsidRPr="00BA1F55" w:rsidRDefault="005F07EF" w:rsidP="001701E3">
            <w:pPr>
              <w:jc w:val="center"/>
              <w:rPr>
                <w:color w:val="000000"/>
                <w:sz w:val="24"/>
                <w:szCs w:val="24"/>
                <w:lang w:eastAsia="vi-VN"/>
              </w:rPr>
            </w:pPr>
            <w:r w:rsidRPr="00BA1F55">
              <w:rPr>
                <w:color w:val="000000"/>
                <w:sz w:val="24"/>
                <w:szCs w:val="24"/>
                <w:lang w:eastAsia="vi-VN"/>
              </w:rPr>
              <w:t>1</w:t>
            </w:r>
          </w:p>
        </w:tc>
        <w:tc>
          <w:tcPr>
            <w:tcW w:w="3545" w:type="dxa"/>
            <w:tcBorders>
              <w:top w:val="single" w:sz="4" w:space="0" w:color="8ED973"/>
              <w:left w:val="nil"/>
              <w:bottom w:val="single" w:sz="4" w:space="0" w:color="8ED973"/>
              <w:right w:val="single" w:sz="4" w:space="0" w:color="8ED973"/>
            </w:tcBorders>
            <w:shd w:val="clear" w:color="auto" w:fill="auto"/>
            <w:noWrap/>
            <w:vAlign w:val="center"/>
            <w:hideMark/>
          </w:tcPr>
          <w:p w14:paraId="1F4D86AD" w14:textId="77777777" w:rsidR="005F07EF" w:rsidRPr="00BA1F55" w:rsidRDefault="005F07EF" w:rsidP="001701E3">
            <w:pPr>
              <w:jc w:val="center"/>
              <w:rPr>
                <w:color w:val="000000"/>
                <w:sz w:val="24"/>
                <w:szCs w:val="24"/>
                <w:lang w:eastAsia="vi-VN"/>
              </w:rPr>
            </w:pPr>
            <w:r w:rsidRPr="00BA1F55">
              <w:rPr>
                <w:color w:val="000000"/>
                <w:sz w:val="24"/>
                <w:szCs w:val="24"/>
                <w:lang w:eastAsia="vi-VN"/>
              </w:rPr>
              <w:t>0</w:t>
            </w:r>
          </w:p>
        </w:tc>
      </w:tr>
      <w:tr w:rsidR="008B04CB" w:rsidRPr="00BA1F55" w14:paraId="0CD0FF35" w14:textId="77777777" w:rsidTr="001701E3">
        <w:trPr>
          <w:trHeight w:val="268"/>
          <w:jc w:val="center"/>
        </w:trPr>
        <w:tc>
          <w:tcPr>
            <w:tcW w:w="3544" w:type="dxa"/>
            <w:tcBorders>
              <w:top w:val="single" w:sz="4" w:space="0" w:color="8ED973"/>
              <w:left w:val="single" w:sz="4" w:space="0" w:color="8ED973"/>
              <w:bottom w:val="single" w:sz="4" w:space="0" w:color="8ED973"/>
              <w:right w:val="nil"/>
            </w:tcBorders>
            <w:shd w:val="clear" w:color="DAF2D0" w:fill="DAF2D0"/>
            <w:noWrap/>
            <w:vAlign w:val="center"/>
            <w:hideMark/>
          </w:tcPr>
          <w:p w14:paraId="01EF06D0" w14:textId="77777777" w:rsidR="005F07EF" w:rsidRPr="00BA1F55" w:rsidRDefault="005F07EF" w:rsidP="001701E3">
            <w:pPr>
              <w:jc w:val="center"/>
              <w:rPr>
                <w:color w:val="000000"/>
                <w:sz w:val="24"/>
                <w:szCs w:val="24"/>
                <w:lang w:eastAsia="vi-VN"/>
              </w:rPr>
            </w:pPr>
            <w:r w:rsidRPr="00BA1F55">
              <w:rPr>
                <w:color w:val="000000"/>
                <w:sz w:val="24"/>
                <w:szCs w:val="24"/>
                <w:lang w:eastAsia="vi-VN"/>
              </w:rPr>
              <w:t>ST0002</w:t>
            </w:r>
          </w:p>
        </w:tc>
        <w:tc>
          <w:tcPr>
            <w:tcW w:w="3544" w:type="dxa"/>
            <w:tcBorders>
              <w:top w:val="single" w:sz="4" w:space="0" w:color="8ED973"/>
              <w:left w:val="nil"/>
              <w:bottom w:val="single" w:sz="4" w:space="0" w:color="8ED973"/>
              <w:right w:val="nil"/>
            </w:tcBorders>
            <w:shd w:val="clear" w:color="DAF2D0" w:fill="DAF2D0"/>
            <w:noWrap/>
            <w:vAlign w:val="center"/>
            <w:hideMark/>
          </w:tcPr>
          <w:p w14:paraId="49E517AE" w14:textId="77777777" w:rsidR="005F07EF" w:rsidRPr="00BA1F55" w:rsidRDefault="005F07EF" w:rsidP="001701E3">
            <w:pPr>
              <w:jc w:val="center"/>
              <w:rPr>
                <w:color w:val="000000"/>
                <w:sz w:val="24"/>
                <w:szCs w:val="24"/>
                <w:lang w:eastAsia="vi-VN"/>
              </w:rPr>
            </w:pPr>
            <w:r w:rsidRPr="00BA1F55">
              <w:rPr>
                <w:color w:val="000000"/>
                <w:sz w:val="24"/>
                <w:szCs w:val="24"/>
                <w:lang w:eastAsia="vi-VN"/>
              </w:rPr>
              <w:t>1</w:t>
            </w:r>
          </w:p>
        </w:tc>
        <w:tc>
          <w:tcPr>
            <w:tcW w:w="3545" w:type="dxa"/>
            <w:tcBorders>
              <w:top w:val="single" w:sz="4" w:space="0" w:color="8ED973"/>
              <w:left w:val="nil"/>
              <w:bottom w:val="single" w:sz="4" w:space="0" w:color="8ED973"/>
              <w:right w:val="single" w:sz="4" w:space="0" w:color="8ED973"/>
            </w:tcBorders>
            <w:shd w:val="clear" w:color="DAF2D0" w:fill="DAF2D0"/>
            <w:noWrap/>
            <w:vAlign w:val="center"/>
            <w:hideMark/>
          </w:tcPr>
          <w:p w14:paraId="74CA37F1" w14:textId="77777777" w:rsidR="005F07EF" w:rsidRPr="00BA1F55" w:rsidRDefault="005F07EF" w:rsidP="001701E3">
            <w:pPr>
              <w:jc w:val="center"/>
              <w:rPr>
                <w:color w:val="000000"/>
                <w:sz w:val="24"/>
                <w:szCs w:val="24"/>
                <w:lang w:eastAsia="vi-VN"/>
              </w:rPr>
            </w:pPr>
            <w:r w:rsidRPr="00BA1F55">
              <w:rPr>
                <w:color w:val="000000"/>
                <w:sz w:val="24"/>
                <w:szCs w:val="24"/>
                <w:lang w:eastAsia="vi-VN"/>
              </w:rPr>
              <w:t>0</w:t>
            </w:r>
          </w:p>
        </w:tc>
      </w:tr>
      <w:tr w:rsidR="008B04CB" w:rsidRPr="00BA1F55" w14:paraId="7AF8EAD7" w14:textId="77777777" w:rsidTr="001701E3">
        <w:trPr>
          <w:trHeight w:val="268"/>
          <w:jc w:val="center"/>
        </w:trPr>
        <w:tc>
          <w:tcPr>
            <w:tcW w:w="3544" w:type="dxa"/>
            <w:tcBorders>
              <w:top w:val="single" w:sz="4" w:space="0" w:color="8ED973"/>
              <w:left w:val="single" w:sz="4" w:space="0" w:color="8ED973"/>
              <w:bottom w:val="single" w:sz="4" w:space="0" w:color="8ED973"/>
              <w:right w:val="nil"/>
            </w:tcBorders>
            <w:shd w:val="clear" w:color="auto" w:fill="auto"/>
            <w:noWrap/>
            <w:vAlign w:val="center"/>
            <w:hideMark/>
          </w:tcPr>
          <w:p w14:paraId="48DB4209" w14:textId="77777777" w:rsidR="005F07EF" w:rsidRPr="00BA1F55" w:rsidRDefault="005F07EF" w:rsidP="001701E3">
            <w:pPr>
              <w:jc w:val="center"/>
              <w:rPr>
                <w:color w:val="000000"/>
                <w:sz w:val="24"/>
                <w:szCs w:val="24"/>
                <w:lang w:eastAsia="vi-VN"/>
              </w:rPr>
            </w:pPr>
            <w:r w:rsidRPr="00BA1F55">
              <w:rPr>
                <w:color w:val="000000"/>
                <w:sz w:val="24"/>
                <w:szCs w:val="24"/>
                <w:lang w:eastAsia="vi-VN"/>
              </w:rPr>
              <w:t>ST0007</w:t>
            </w:r>
          </w:p>
        </w:tc>
        <w:tc>
          <w:tcPr>
            <w:tcW w:w="3544" w:type="dxa"/>
            <w:tcBorders>
              <w:top w:val="single" w:sz="4" w:space="0" w:color="8ED973"/>
              <w:left w:val="nil"/>
              <w:bottom w:val="single" w:sz="4" w:space="0" w:color="8ED973"/>
              <w:right w:val="nil"/>
            </w:tcBorders>
            <w:shd w:val="clear" w:color="auto" w:fill="auto"/>
            <w:noWrap/>
            <w:vAlign w:val="center"/>
            <w:hideMark/>
          </w:tcPr>
          <w:p w14:paraId="1E812C70" w14:textId="77777777" w:rsidR="005F07EF" w:rsidRPr="00BA1F55" w:rsidRDefault="005F07EF" w:rsidP="001701E3">
            <w:pPr>
              <w:jc w:val="center"/>
              <w:rPr>
                <w:color w:val="000000"/>
                <w:sz w:val="24"/>
                <w:szCs w:val="24"/>
                <w:lang w:eastAsia="vi-VN"/>
              </w:rPr>
            </w:pPr>
            <w:r w:rsidRPr="00BA1F55">
              <w:rPr>
                <w:color w:val="000000"/>
                <w:sz w:val="24"/>
                <w:szCs w:val="24"/>
                <w:lang w:eastAsia="vi-VN"/>
              </w:rPr>
              <w:t>1</w:t>
            </w:r>
          </w:p>
        </w:tc>
        <w:tc>
          <w:tcPr>
            <w:tcW w:w="3545" w:type="dxa"/>
            <w:tcBorders>
              <w:top w:val="single" w:sz="4" w:space="0" w:color="8ED973"/>
              <w:left w:val="nil"/>
              <w:bottom w:val="single" w:sz="4" w:space="0" w:color="8ED973"/>
              <w:right w:val="single" w:sz="4" w:space="0" w:color="8ED973"/>
            </w:tcBorders>
            <w:shd w:val="clear" w:color="auto" w:fill="auto"/>
            <w:noWrap/>
            <w:vAlign w:val="center"/>
            <w:hideMark/>
          </w:tcPr>
          <w:p w14:paraId="5C927E02" w14:textId="77777777" w:rsidR="005F07EF" w:rsidRPr="00BA1F55" w:rsidRDefault="005F07EF" w:rsidP="001701E3">
            <w:pPr>
              <w:jc w:val="center"/>
              <w:rPr>
                <w:color w:val="000000"/>
                <w:sz w:val="24"/>
                <w:szCs w:val="24"/>
                <w:lang w:eastAsia="vi-VN"/>
              </w:rPr>
            </w:pPr>
            <w:r w:rsidRPr="00BA1F55">
              <w:rPr>
                <w:color w:val="000000"/>
                <w:sz w:val="24"/>
                <w:szCs w:val="24"/>
                <w:lang w:eastAsia="vi-VN"/>
              </w:rPr>
              <w:t>0</w:t>
            </w:r>
          </w:p>
        </w:tc>
      </w:tr>
      <w:tr w:rsidR="008B04CB" w:rsidRPr="00BA1F55" w14:paraId="752ED87A" w14:textId="77777777" w:rsidTr="001701E3">
        <w:trPr>
          <w:trHeight w:val="268"/>
          <w:jc w:val="center"/>
        </w:trPr>
        <w:tc>
          <w:tcPr>
            <w:tcW w:w="3544" w:type="dxa"/>
            <w:tcBorders>
              <w:top w:val="single" w:sz="4" w:space="0" w:color="8ED973"/>
              <w:left w:val="single" w:sz="4" w:space="0" w:color="8ED973"/>
              <w:bottom w:val="single" w:sz="4" w:space="0" w:color="8ED973"/>
              <w:right w:val="nil"/>
            </w:tcBorders>
            <w:shd w:val="clear" w:color="DAF2D0" w:fill="DAF2D0"/>
            <w:noWrap/>
            <w:vAlign w:val="center"/>
            <w:hideMark/>
          </w:tcPr>
          <w:p w14:paraId="3A562B53" w14:textId="77777777" w:rsidR="005F07EF" w:rsidRPr="00BA1F55" w:rsidRDefault="005F07EF" w:rsidP="001701E3">
            <w:pPr>
              <w:jc w:val="center"/>
              <w:rPr>
                <w:color w:val="000000"/>
                <w:sz w:val="24"/>
                <w:szCs w:val="24"/>
                <w:lang w:eastAsia="vi-VN"/>
              </w:rPr>
            </w:pPr>
            <w:r w:rsidRPr="00BA1F55">
              <w:rPr>
                <w:color w:val="000000"/>
                <w:sz w:val="24"/>
                <w:szCs w:val="24"/>
                <w:lang w:eastAsia="vi-VN"/>
              </w:rPr>
              <w:t>ST0008</w:t>
            </w:r>
          </w:p>
        </w:tc>
        <w:tc>
          <w:tcPr>
            <w:tcW w:w="3544" w:type="dxa"/>
            <w:tcBorders>
              <w:top w:val="single" w:sz="4" w:space="0" w:color="8ED973"/>
              <w:left w:val="nil"/>
              <w:bottom w:val="single" w:sz="4" w:space="0" w:color="8ED973"/>
              <w:right w:val="nil"/>
            </w:tcBorders>
            <w:shd w:val="clear" w:color="DAF2D0" w:fill="DAF2D0"/>
            <w:noWrap/>
            <w:vAlign w:val="center"/>
            <w:hideMark/>
          </w:tcPr>
          <w:p w14:paraId="16C8D450" w14:textId="77777777" w:rsidR="005F07EF" w:rsidRPr="00BA1F55" w:rsidRDefault="005F07EF" w:rsidP="001701E3">
            <w:pPr>
              <w:jc w:val="center"/>
              <w:rPr>
                <w:color w:val="000000"/>
                <w:sz w:val="24"/>
                <w:szCs w:val="24"/>
                <w:lang w:eastAsia="vi-VN"/>
              </w:rPr>
            </w:pPr>
            <w:r w:rsidRPr="00BA1F55">
              <w:rPr>
                <w:color w:val="000000"/>
                <w:sz w:val="24"/>
                <w:szCs w:val="24"/>
                <w:lang w:eastAsia="vi-VN"/>
              </w:rPr>
              <w:t>1</w:t>
            </w:r>
          </w:p>
        </w:tc>
        <w:tc>
          <w:tcPr>
            <w:tcW w:w="3545" w:type="dxa"/>
            <w:tcBorders>
              <w:top w:val="single" w:sz="4" w:space="0" w:color="8ED973"/>
              <w:left w:val="nil"/>
              <w:bottom w:val="single" w:sz="4" w:space="0" w:color="8ED973"/>
              <w:right w:val="single" w:sz="4" w:space="0" w:color="8ED973"/>
            </w:tcBorders>
            <w:shd w:val="clear" w:color="DAF2D0" w:fill="DAF2D0"/>
            <w:noWrap/>
            <w:vAlign w:val="center"/>
            <w:hideMark/>
          </w:tcPr>
          <w:p w14:paraId="3185CDA4" w14:textId="77777777" w:rsidR="005F07EF" w:rsidRPr="00BA1F55" w:rsidRDefault="005F07EF" w:rsidP="001701E3">
            <w:pPr>
              <w:jc w:val="center"/>
              <w:rPr>
                <w:color w:val="000000"/>
                <w:sz w:val="24"/>
                <w:szCs w:val="24"/>
                <w:lang w:eastAsia="vi-VN"/>
              </w:rPr>
            </w:pPr>
            <w:r w:rsidRPr="00BA1F55">
              <w:rPr>
                <w:color w:val="000000"/>
                <w:sz w:val="24"/>
                <w:szCs w:val="24"/>
                <w:lang w:eastAsia="vi-VN"/>
              </w:rPr>
              <w:t>0</w:t>
            </w:r>
          </w:p>
        </w:tc>
      </w:tr>
      <w:tr w:rsidR="008B04CB" w:rsidRPr="00BA1F55" w14:paraId="6456FE6B" w14:textId="77777777" w:rsidTr="001701E3">
        <w:trPr>
          <w:trHeight w:val="268"/>
          <w:jc w:val="center"/>
        </w:trPr>
        <w:tc>
          <w:tcPr>
            <w:tcW w:w="3544" w:type="dxa"/>
            <w:tcBorders>
              <w:top w:val="single" w:sz="4" w:space="0" w:color="8ED973"/>
              <w:left w:val="single" w:sz="4" w:space="0" w:color="8ED973"/>
              <w:bottom w:val="single" w:sz="4" w:space="0" w:color="8ED973"/>
              <w:right w:val="nil"/>
            </w:tcBorders>
            <w:shd w:val="clear" w:color="auto" w:fill="auto"/>
            <w:noWrap/>
            <w:vAlign w:val="center"/>
            <w:hideMark/>
          </w:tcPr>
          <w:p w14:paraId="2133C09A" w14:textId="77777777" w:rsidR="005F07EF" w:rsidRPr="00BA1F55" w:rsidRDefault="005F07EF" w:rsidP="001701E3">
            <w:pPr>
              <w:jc w:val="center"/>
              <w:rPr>
                <w:color w:val="000000"/>
                <w:sz w:val="24"/>
                <w:szCs w:val="24"/>
                <w:lang w:eastAsia="vi-VN"/>
              </w:rPr>
            </w:pPr>
            <w:r w:rsidRPr="00BA1F55">
              <w:rPr>
                <w:color w:val="000000"/>
                <w:sz w:val="24"/>
                <w:szCs w:val="24"/>
                <w:lang w:eastAsia="vi-VN"/>
              </w:rPr>
              <w:t>ST0009</w:t>
            </w:r>
          </w:p>
        </w:tc>
        <w:tc>
          <w:tcPr>
            <w:tcW w:w="3544" w:type="dxa"/>
            <w:tcBorders>
              <w:top w:val="single" w:sz="4" w:space="0" w:color="8ED973"/>
              <w:left w:val="nil"/>
              <w:bottom w:val="single" w:sz="4" w:space="0" w:color="8ED973"/>
              <w:right w:val="nil"/>
            </w:tcBorders>
            <w:shd w:val="clear" w:color="auto" w:fill="auto"/>
            <w:noWrap/>
            <w:vAlign w:val="center"/>
            <w:hideMark/>
          </w:tcPr>
          <w:p w14:paraId="59708639" w14:textId="77777777" w:rsidR="005F07EF" w:rsidRPr="00BA1F55" w:rsidRDefault="005F07EF" w:rsidP="001701E3">
            <w:pPr>
              <w:jc w:val="center"/>
              <w:rPr>
                <w:color w:val="000000"/>
                <w:sz w:val="24"/>
                <w:szCs w:val="24"/>
                <w:lang w:eastAsia="vi-VN"/>
              </w:rPr>
            </w:pPr>
            <w:r w:rsidRPr="00BA1F55">
              <w:rPr>
                <w:color w:val="000000"/>
                <w:sz w:val="24"/>
                <w:szCs w:val="24"/>
                <w:lang w:eastAsia="vi-VN"/>
              </w:rPr>
              <w:t>1</w:t>
            </w:r>
          </w:p>
        </w:tc>
        <w:tc>
          <w:tcPr>
            <w:tcW w:w="3545" w:type="dxa"/>
            <w:tcBorders>
              <w:top w:val="single" w:sz="4" w:space="0" w:color="8ED973"/>
              <w:left w:val="nil"/>
              <w:bottom w:val="single" w:sz="4" w:space="0" w:color="8ED973"/>
              <w:right w:val="single" w:sz="4" w:space="0" w:color="8ED973"/>
            </w:tcBorders>
            <w:shd w:val="clear" w:color="auto" w:fill="auto"/>
            <w:noWrap/>
            <w:vAlign w:val="center"/>
            <w:hideMark/>
          </w:tcPr>
          <w:p w14:paraId="4CDA0DFA" w14:textId="77777777" w:rsidR="005F07EF" w:rsidRPr="00BA1F55" w:rsidRDefault="005F07EF" w:rsidP="001701E3">
            <w:pPr>
              <w:jc w:val="center"/>
              <w:rPr>
                <w:color w:val="000000"/>
                <w:sz w:val="24"/>
                <w:szCs w:val="24"/>
                <w:lang w:eastAsia="vi-VN"/>
              </w:rPr>
            </w:pPr>
            <w:r w:rsidRPr="00BA1F55">
              <w:rPr>
                <w:color w:val="000000"/>
                <w:sz w:val="24"/>
                <w:szCs w:val="24"/>
                <w:lang w:eastAsia="vi-VN"/>
              </w:rPr>
              <w:t>0</w:t>
            </w:r>
          </w:p>
        </w:tc>
      </w:tr>
    </w:tbl>
    <w:p w14:paraId="786B3D76" w14:textId="77777777" w:rsidR="001036B9" w:rsidRPr="00BA1F55" w:rsidRDefault="001036B9" w:rsidP="00E70C8D">
      <w:pPr>
        <w:spacing w:before="149" w:line="360" w:lineRule="auto"/>
        <w:ind w:right="622"/>
        <w:jc w:val="center"/>
        <w:rPr>
          <w:b/>
          <w:bCs/>
          <w:sz w:val="26"/>
          <w:szCs w:val="26"/>
        </w:rPr>
      </w:pPr>
    </w:p>
    <w:p w14:paraId="4521DBF7" w14:textId="77777777" w:rsidR="00A30DD8" w:rsidRPr="00BA1F55" w:rsidRDefault="00A30DD8" w:rsidP="00E70C8D">
      <w:pPr>
        <w:spacing w:before="149" w:line="360" w:lineRule="auto"/>
        <w:ind w:right="622"/>
        <w:jc w:val="center"/>
        <w:rPr>
          <w:b/>
          <w:bCs/>
          <w:sz w:val="26"/>
          <w:szCs w:val="26"/>
        </w:rPr>
      </w:pPr>
      <w:r w:rsidRPr="00BA1F55">
        <w:rPr>
          <w:b/>
          <w:bCs/>
          <w:sz w:val="26"/>
          <w:szCs w:val="26"/>
        </w:rPr>
        <w:t>ROOM</w:t>
      </w:r>
    </w:p>
    <w:tbl>
      <w:tblPr>
        <w:tblW w:w="11340" w:type="dxa"/>
        <w:jc w:val="center"/>
        <w:tblLayout w:type="fixed"/>
        <w:tblLook w:val="04A0" w:firstRow="1" w:lastRow="0" w:firstColumn="1" w:lastColumn="0" w:noHBand="0" w:noVBand="1"/>
      </w:tblPr>
      <w:tblGrid>
        <w:gridCol w:w="2835"/>
        <w:gridCol w:w="2835"/>
        <w:gridCol w:w="2835"/>
        <w:gridCol w:w="2835"/>
      </w:tblGrid>
      <w:tr w:rsidR="008B04CB" w:rsidRPr="00BA1F55" w14:paraId="6200A42C" w14:textId="77777777" w:rsidTr="00E71E48">
        <w:trPr>
          <w:trHeight w:val="273"/>
          <w:jc w:val="center"/>
        </w:trPr>
        <w:tc>
          <w:tcPr>
            <w:tcW w:w="2835" w:type="dxa"/>
            <w:tcBorders>
              <w:top w:val="single" w:sz="4" w:space="0" w:color="8ED973"/>
              <w:left w:val="single" w:sz="4" w:space="0" w:color="8ED973"/>
              <w:bottom w:val="single" w:sz="4" w:space="0" w:color="8ED973"/>
              <w:right w:val="nil"/>
            </w:tcBorders>
            <w:shd w:val="clear" w:color="4EA72E" w:fill="4EA72E"/>
            <w:noWrap/>
            <w:vAlign w:val="center"/>
            <w:hideMark/>
          </w:tcPr>
          <w:p w14:paraId="3F007590" w14:textId="77777777" w:rsidR="001F053F" w:rsidRPr="00BA1F55" w:rsidRDefault="001F053F" w:rsidP="001701E3">
            <w:pPr>
              <w:jc w:val="center"/>
              <w:rPr>
                <w:b/>
                <w:color w:val="FFFFFF"/>
                <w:sz w:val="24"/>
                <w:szCs w:val="24"/>
                <w:lang w:eastAsia="vi-VN"/>
              </w:rPr>
            </w:pPr>
            <w:r w:rsidRPr="00BA1F55">
              <w:rPr>
                <w:b/>
                <w:color w:val="FFFFFF"/>
                <w:sz w:val="24"/>
                <w:szCs w:val="24"/>
                <w:lang w:eastAsia="vi-VN"/>
              </w:rPr>
              <w:t>RoomID</w:t>
            </w:r>
          </w:p>
        </w:tc>
        <w:tc>
          <w:tcPr>
            <w:tcW w:w="2835" w:type="dxa"/>
            <w:tcBorders>
              <w:top w:val="single" w:sz="4" w:space="0" w:color="8ED973"/>
              <w:left w:val="nil"/>
              <w:bottom w:val="single" w:sz="4" w:space="0" w:color="8ED973"/>
              <w:right w:val="nil"/>
            </w:tcBorders>
            <w:shd w:val="clear" w:color="4EA72E" w:fill="4EA72E"/>
            <w:noWrap/>
            <w:vAlign w:val="center"/>
            <w:hideMark/>
          </w:tcPr>
          <w:p w14:paraId="0FAADF32" w14:textId="77777777" w:rsidR="001F053F" w:rsidRPr="00BA1F55" w:rsidRDefault="001F053F" w:rsidP="001701E3">
            <w:pPr>
              <w:jc w:val="center"/>
              <w:rPr>
                <w:b/>
                <w:color w:val="FFFFFF"/>
                <w:sz w:val="24"/>
                <w:szCs w:val="24"/>
                <w:lang w:eastAsia="vi-VN"/>
              </w:rPr>
            </w:pPr>
            <w:r w:rsidRPr="00BA1F55">
              <w:rPr>
                <w:b/>
                <w:color w:val="FFFFFF"/>
                <w:sz w:val="24"/>
                <w:szCs w:val="24"/>
                <w:lang w:eastAsia="vi-VN"/>
              </w:rPr>
              <w:t>DepartmentID</w:t>
            </w:r>
          </w:p>
        </w:tc>
        <w:tc>
          <w:tcPr>
            <w:tcW w:w="2835" w:type="dxa"/>
            <w:tcBorders>
              <w:top w:val="single" w:sz="4" w:space="0" w:color="8ED973"/>
              <w:left w:val="nil"/>
              <w:bottom w:val="single" w:sz="4" w:space="0" w:color="8ED973"/>
              <w:right w:val="nil"/>
            </w:tcBorders>
            <w:shd w:val="clear" w:color="4EA72E" w:fill="4EA72E"/>
            <w:noWrap/>
            <w:vAlign w:val="center"/>
            <w:hideMark/>
          </w:tcPr>
          <w:p w14:paraId="29413863" w14:textId="77777777" w:rsidR="001F053F" w:rsidRPr="00BA1F55" w:rsidRDefault="001F053F" w:rsidP="001701E3">
            <w:pPr>
              <w:jc w:val="center"/>
              <w:rPr>
                <w:b/>
                <w:color w:val="FFFFFF"/>
                <w:sz w:val="24"/>
                <w:szCs w:val="24"/>
                <w:lang w:eastAsia="vi-VN"/>
              </w:rPr>
            </w:pPr>
            <w:r w:rsidRPr="00BA1F55">
              <w:rPr>
                <w:b/>
                <w:color w:val="FFFFFF"/>
                <w:sz w:val="24"/>
                <w:szCs w:val="24"/>
                <w:lang w:eastAsia="vi-VN"/>
              </w:rPr>
              <w:t>BedCount</w:t>
            </w:r>
          </w:p>
        </w:tc>
        <w:tc>
          <w:tcPr>
            <w:tcW w:w="2835" w:type="dxa"/>
            <w:tcBorders>
              <w:top w:val="single" w:sz="4" w:space="0" w:color="8ED973"/>
              <w:left w:val="nil"/>
              <w:bottom w:val="single" w:sz="4" w:space="0" w:color="8ED973"/>
              <w:right w:val="single" w:sz="4" w:space="0" w:color="8ED973"/>
            </w:tcBorders>
            <w:shd w:val="clear" w:color="4EA72E" w:fill="4EA72E"/>
            <w:noWrap/>
            <w:vAlign w:val="center"/>
            <w:hideMark/>
          </w:tcPr>
          <w:p w14:paraId="461D02C9" w14:textId="77777777" w:rsidR="001F053F" w:rsidRPr="00BA1F55" w:rsidRDefault="001F053F" w:rsidP="001701E3">
            <w:pPr>
              <w:jc w:val="center"/>
              <w:rPr>
                <w:b/>
                <w:color w:val="FFFFFF"/>
                <w:sz w:val="24"/>
                <w:szCs w:val="24"/>
                <w:lang w:eastAsia="vi-VN"/>
              </w:rPr>
            </w:pPr>
            <w:r w:rsidRPr="00BA1F55">
              <w:rPr>
                <w:b/>
                <w:color w:val="FFFFFF"/>
                <w:sz w:val="24"/>
                <w:szCs w:val="24"/>
                <w:lang w:eastAsia="vi-VN"/>
              </w:rPr>
              <w:t>RoomType</w:t>
            </w:r>
          </w:p>
        </w:tc>
      </w:tr>
      <w:tr w:rsidR="008B04CB" w:rsidRPr="00BA1F55" w14:paraId="1A97E105" w14:textId="77777777" w:rsidTr="00E71E48">
        <w:trPr>
          <w:trHeight w:val="273"/>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4DA70CF1" w14:textId="77777777" w:rsidR="001F053F" w:rsidRPr="00BA1F55" w:rsidRDefault="001F053F" w:rsidP="001701E3">
            <w:pPr>
              <w:jc w:val="center"/>
              <w:rPr>
                <w:color w:val="000000"/>
                <w:sz w:val="24"/>
                <w:szCs w:val="24"/>
                <w:lang w:eastAsia="vi-VN"/>
              </w:rPr>
            </w:pPr>
            <w:r w:rsidRPr="00BA1F55">
              <w:rPr>
                <w:color w:val="000000"/>
                <w:sz w:val="24"/>
                <w:szCs w:val="24"/>
                <w:lang w:eastAsia="vi-VN"/>
              </w:rPr>
              <w:t>RO0001</w:t>
            </w:r>
          </w:p>
        </w:tc>
        <w:tc>
          <w:tcPr>
            <w:tcW w:w="2835" w:type="dxa"/>
            <w:tcBorders>
              <w:top w:val="single" w:sz="4" w:space="0" w:color="8ED973"/>
              <w:left w:val="nil"/>
              <w:bottom w:val="single" w:sz="4" w:space="0" w:color="8ED973"/>
              <w:right w:val="nil"/>
            </w:tcBorders>
            <w:shd w:val="clear" w:color="DAF2D0" w:fill="DAF2D0"/>
            <w:noWrap/>
            <w:vAlign w:val="center"/>
            <w:hideMark/>
          </w:tcPr>
          <w:p w14:paraId="1CA8550A" w14:textId="77777777" w:rsidR="001F053F" w:rsidRPr="00BA1F55" w:rsidRDefault="001F053F" w:rsidP="001701E3">
            <w:pPr>
              <w:jc w:val="center"/>
              <w:rPr>
                <w:color w:val="000000"/>
                <w:sz w:val="24"/>
                <w:szCs w:val="24"/>
                <w:lang w:eastAsia="vi-VN"/>
              </w:rPr>
            </w:pPr>
            <w:r w:rsidRPr="00BA1F55">
              <w:rPr>
                <w:color w:val="000000"/>
                <w:sz w:val="24"/>
                <w:szCs w:val="24"/>
                <w:lang w:eastAsia="vi-VN"/>
              </w:rPr>
              <w:t>KN</w:t>
            </w:r>
          </w:p>
        </w:tc>
        <w:tc>
          <w:tcPr>
            <w:tcW w:w="2835" w:type="dxa"/>
            <w:tcBorders>
              <w:top w:val="single" w:sz="4" w:space="0" w:color="8ED973"/>
              <w:left w:val="nil"/>
              <w:bottom w:val="single" w:sz="4" w:space="0" w:color="8ED973"/>
              <w:right w:val="nil"/>
            </w:tcBorders>
            <w:shd w:val="clear" w:color="DAF2D0" w:fill="DAF2D0"/>
            <w:noWrap/>
            <w:vAlign w:val="center"/>
            <w:hideMark/>
          </w:tcPr>
          <w:p w14:paraId="00D33229" w14:textId="77777777" w:rsidR="001F053F" w:rsidRPr="00BA1F55" w:rsidRDefault="001F053F" w:rsidP="001701E3">
            <w:pPr>
              <w:jc w:val="center"/>
              <w:rPr>
                <w:color w:val="000000"/>
                <w:sz w:val="24"/>
                <w:szCs w:val="24"/>
                <w:lang w:eastAsia="vi-VN"/>
              </w:rPr>
            </w:pPr>
            <w:r w:rsidRPr="00BA1F55">
              <w:rPr>
                <w:color w:val="000000"/>
                <w:sz w:val="24"/>
                <w:szCs w:val="24"/>
                <w:lang w:eastAsia="vi-VN"/>
              </w:rPr>
              <w:t>10</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4137F3FC" w14:textId="77777777" w:rsidR="001F053F" w:rsidRPr="00BA1F55" w:rsidRDefault="001F053F" w:rsidP="001701E3">
            <w:pPr>
              <w:jc w:val="center"/>
              <w:rPr>
                <w:color w:val="000000"/>
                <w:sz w:val="24"/>
                <w:szCs w:val="24"/>
                <w:lang w:eastAsia="vi-VN"/>
              </w:rPr>
            </w:pPr>
            <w:r w:rsidRPr="00BA1F55">
              <w:rPr>
                <w:color w:val="000000"/>
                <w:sz w:val="24"/>
                <w:szCs w:val="24"/>
                <w:lang w:eastAsia="vi-VN"/>
              </w:rPr>
              <w:t>Điều trị tổng quát</w:t>
            </w:r>
          </w:p>
        </w:tc>
      </w:tr>
      <w:tr w:rsidR="008B04CB" w:rsidRPr="00BA1F55" w14:paraId="22240D53" w14:textId="77777777" w:rsidTr="00E71E48">
        <w:trPr>
          <w:trHeight w:val="273"/>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4FA02CEB" w14:textId="77777777" w:rsidR="001F053F" w:rsidRPr="00BA1F55" w:rsidRDefault="001F053F" w:rsidP="001701E3">
            <w:pPr>
              <w:jc w:val="center"/>
              <w:rPr>
                <w:color w:val="000000"/>
                <w:sz w:val="24"/>
                <w:szCs w:val="24"/>
                <w:lang w:eastAsia="vi-VN"/>
              </w:rPr>
            </w:pPr>
            <w:r w:rsidRPr="00BA1F55">
              <w:rPr>
                <w:color w:val="000000"/>
                <w:sz w:val="24"/>
                <w:szCs w:val="24"/>
                <w:lang w:eastAsia="vi-VN"/>
              </w:rPr>
              <w:t>RO0002</w:t>
            </w:r>
          </w:p>
        </w:tc>
        <w:tc>
          <w:tcPr>
            <w:tcW w:w="2835" w:type="dxa"/>
            <w:tcBorders>
              <w:top w:val="single" w:sz="4" w:space="0" w:color="8ED973"/>
              <w:left w:val="nil"/>
              <w:bottom w:val="single" w:sz="4" w:space="0" w:color="8ED973"/>
              <w:right w:val="nil"/>
            </w:tcBorders>
            <w:shd w:val="clear" w:color="auto" w:fill="auto"/>
            <w:noWrap/>
            <w:vAlign w:val="center"/>
            <w:hideMark/>
          </w:tcPr>
          <w:p w14:paraId="4EE824BD" w14:textId="77777777" w:rsidR="001F053F" w:rsidRPr="00BA1F55" w:rsidRDefault="001F053F" w:rsidP="001701E3">
            <w:pPr>
              <w:jc w:val="center"/>
              <w:rPr>
                <w:color w:val="000000"/>
                <w:sz w:val="24"/>
                <w:szCs w:val="24"/>
                <w:lang w:eastAsia="vi-VN"/>
              </w:rPr>
            </w:pPr>
            <w:r w:rsidRPr="00BA1F55">
              <w:rPr>
                <w:color w:val="000000"/>
                <w:sz w:val="24"/>
                <w:szCs w:val="24"/>
                <w:lang w:eastAsia="vi-VN"/>
              </w:rPr>
              <w:t>KNg</w:t>
            </w:r>
          </w:p>
        </w:tc>
        <w:tc>
          <w:tcPr>
            <w:tcW w:w="2835" w:type="dxa"/>
            <w:tcBorders>
              <w:top w:val="single" w:sz="4" w:space="0" w:color="8ED973"/>
              <w:left w:val="nil"/>
              <w:bottom w:val="single" w:sz="4" w:space="0" w:color="8ED973"/>
              <w:right w:val="nil"/>
            </w:tcBorders>
            <w:shd w:val="clear" w:color="auto" w:fill="auto"/>
            <w:noWrap/>
            <w:vAlign w:val="center"/>
            <w:hideMark/>
          </w:tcPr>
          <w:p w14:paraId="3AD639AE" w14:textId="77777777" w:rsidR="001F053F" w:rsidRPr="00BA1F55" w:rsidRDefault="001F053F" w:rsidP="001701E3">
            <w:pPr>
              <w:jc w:val="center"/>
              <w:rPr>
                <w:color w:val="000000"/>
                <w:sz w:val="24"/>
                <w:szCs w:val="24"/>
                <w:lang w:eastAsia="vi-VN"/>
              </w:rPr>
            </w:pPr>
            <w:r w:rsidRPr="00BA1F55">
              <w:rPr>
                <w:color w:val="000000"/>
                <w:sz w:val="24"/>
                <w:szCs w:val="24"/>
                <w:lang w:eastAsia="vi-VN"/>
              </w:rPr>
              <w:t>12</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476FABF1" w14:textId="77777777" w:rsidR="001F053F" w:rsidRPr="00BA1F55" w:rsidRDefault="001F053F" w:rsidP="001701E3">
            <w:pPr>
              <w:jc w:val="center"/>
              <w:rPr>
                <w:color w:val="000000"/>
                <w:sz w:val="24"/>
                <w:szCs w:val="24"/>
                <w:lang w:eastAsia="vi-VN"/>
              </w:rPr>
            </w:pPr>
            <w:r w:rsidRPr="00BA1F55">
              <w:rPr>
                <w:color w:val="000000"/>
                <w:sz w:val="24"/>
                <w:szCs w:val="24"/>
                <w:lang w:eastAsia="vi-VN"/>
              </w:rPr>
              <w:t>VIP</w:t>
            </w:r>
          </w:p>
        </w:tc>
      </w:tr>
      <w:tr w:rsidR="008B04CB" w:rsidRPr="00BA1F55" w14:paraId="5CD87FE7" w14:textId="77777777" w:rsidTr="00E71E48">
        <w:trPr>
          <w:trHeight w:val="273"/>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5C1FFBA6" w14:textId="77777777" w:rsidR="001F053F" w:rsidRPr="00BA1F55" w:rsidRDefault="001F053F" w:rsidP="001701E3">
            <w:pPr>
              <w:jc w:val="center"/>
              <w:rPr>
                <w:color w:val="000000"/>
                <w:sz w:val="24"/>
                <w:szCs w:val="24"/>
                <w:lang w:eastAsia="vi-VN"/>
              </w:rPr>
            </w:pPr>
            <w:r w:rsidRPr="00BA1F55">
              <w:rPr>
                <w:color w:val="000000"/>
                <w:sz w:val="24"/>
                <w:szCs w:val="24"/>
                <w:lang w:eastAsia="vi-VN"/>
              </w:rPr>
              <w:t>RO0003</w:t>
            </w:r>
          </w:p>
        </w:tc>
        <w:tc>
          <w:tcPr>
            <w:tcW w:w="2835" w:type="dxa"/>
            <w:tcBorders>
              <w:top w:val="single" w:sz="4" w:space="0" w:color="8ED973"/>
              <w:left w:val="nil"/>
              <w:bottom w:val="single" w:sz="4" w:space="0" w:color="8ED973"/>
              <w:right w:val="nil"/>
            </w:tcBorders>
            <w:shd w:val="clear" w:color="DAF2D0" w:fill="DAF2D0"/>
            <w:noWrap/>
            <w:vAlign w:val="center"/>
            <w:hideMark/>
          </w:tcPr>
          <w:p w14:paraId="5205E89E" w14:textId="77777777" w:rsidR="001F053F" w:rsidRPr="00BA1F55" w:rsidRDefault="001F053F" w:rsidP="001701E3">
            <w:pPr>
              <w:jc w:val="center"/>
              <w:rPr>
                <w:color w:val="000000"/>
                <w:sz w:val="24"/>
                <w:szCs w:val="24"/>
                <w:lang w:eastAsia="vi-VN"/>
              </w:rPr>
            </w:pPr>
            <w:r w:rsidRPr="00BA1F55">
              <w:rPr>
                <w:color w:val="000000"/>
                <w:sz w:val="24"/>
                <w:szCs w:val="24"/>
                <w:lang w:eastAsia="vi-VN"/>
              </w:rPr>
              <w:t>KHSCC</w:t>
            </w:r>
          </w:p>
        </w:tc>
        <w:tc>
          <w:tcPr>
            <w:tcW w:w="2835" w:type="dxa"/>
            <w:tcBorders>
              <w:top w:val="single" w:sz="4" w:space="0" w:color="8ED973"/>
              <w:left w:val="nil"/>
              <w:bottom w:val="single" w:sz="4" w:space="0" w:color="8ED973"/>
              <w:right w:val="nil"/>
            </w:tcBorders>
            <w:shd w:val="clear" w:color="DAF2D0" w:fill="DAF2D0"/>
            <w:noWrap/>
            <w:vAlign w:val="center"/>
            <w:hideMark/>
          </w:tcPr>
          <w:p w14:paraId="47B9E305" w14:textId="77777777" w:rsidR="001F053F" w:rsidRPr="00BA1F55" w:rsidRDefault="001F053F" w:rsidP="001701E3">
            <w:pPr>
              <w:jc w:val="center"/>
              <w:rPr>
                <w:color w:val="000000"/>
                <w:sz w:val="24"/>
                <w:szCs w:val="24"/>
                <w:lang w:eastAsia="vi-VN"/>
              </w:rPr>
            </w:pPr>
            <w:r w:rsidRPr="00BA1F55">
              <w:rPr>
                <w:color w:val="000000"/>
                <w:sz w:val="24"/>
                <w:szCs w:val="24"/>
                <w:lang w:eastAsia="vi-VN"/>
              </w:rPr>
              <w:t>8</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414706B1" w14:textId="77777777" w:rsidR="001F053F" w:rsidRPr="00BA1F55" w:rsidRDefault="001F053F" w:rsidP="001701E3">
            <w:pPr>
              <w:jc w:val="center"/>
              <w:rPr>
                <w:color w:val="000000"/>
                <w:sz w:val="24"/>
                <w:szCs w:val="24"/>
                <w:lang w:eastAsia="vi-VN"/>
              </w:rPr>
            </w:pPr>
            <w:r w:rsidRPr="00BA1F55">
              <w:rPr>
                <w:color w:val="000000"/>
                <w:sz w:val="24"/>
                <w:szCs w:val="24"/>
                <w:lang w:eastAsia="vi-VN"/>
              </w:rPr>
              <w:t>Hồi sức</w:t>
            </w:r>
          </w:p>
        </w:tc>
      </w:tr>
      <w:tr w:rsidR="008B04CB" w:rsidRPr="00BA1F55" w14:paraId="4D12BE00" w14:textId="77777777" w:rsidTr="00E71E48">
        <w:trPr>
          <w:trHeight w:val="273"/>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78AFA552" w14:textId="77777777" w:rsidR="001F053F" w:rsidRPr="00BA1F55" w:rsidRDefault="001F053F" w:rsidP="001701E3">
            <w:pPr>
              <w:jc w:val="center"/>
              <w:rPr>
                <w:color w:val="000000"/>
                <w:sz w:val="24"/>
                <w:szCs w:val="24"/>
                <w:lang w:eastAsia="vi-VN"/>
              </w:rPr>
            </w:pPr>
            <w:r w:rsidRPr="00BA1F55">
              <w:rPr>
                <w:color w:val="000000"/>
                <w:sz w:val="24"/>
                <w:szCs w:val="24"/>
                <w:lang w:eastAsia="vi-VN"/>
              </w:rPr>
              <w:t>RO0004</w:t>
            </w:r>
          </w:p>
        </w:tc>
        <w:tc>
          <w:tcPr>
            <w:tcW w:w="2835" w:type="dxa"/>
            <w:tcBorders>
              <w:top w:val="single" w:sz="4" w:space="0" w:color="8ED973"/>
              <w:left w:val="nil"/>
              <w:bottom w:val="single" w:sz="4" w:space="0" w:color="8ED973"/>
              <w:right w:val="nil"/>
            </w:tcBorders>
            <w:shd w:val="clear" w:color="auto" w:fill="auto"/>
            <w:noWrap/>
            <w:vAlign w:val="center"/>
            <w:hideMark/>
          </w:tcPr>
          <w:p w14:paraId="056623EB" w14:textId="77777777" w:rsidR="001F053F" w:rsidRPr="00BA1F55" w:rsidRDefault="001F053F" w:rsidP="001701E3">
            <w:pPr>
              <w:jc w:val="center"/>
              <w:rPr>
                <w:color w:val="000000"/>
                <w:sz w:val="24"/>
                <w:szCs w:val="24"/>
                <w:lang w:eastAsia="vi-VN"/>
              </w:rPr>
            </w:pPr>
            <w:r w:rsidRPr="00BA1F55">
              <w:rPr>
                <w:color w:val="000000"/>
                <w:sz w:val="24"/>
                <w:szCs w:val="24"/>
                <w:lang w:eastAsia="vi-VN"/>
              </w:rPr>
              <w:t>KNh</w:t>
            </w:r>
          </w:p>
        </w:tc>
        <w:tc>
          <w:tcPr>
            <w:tcW w:w="2835" w:type="dxa"/>
            <w:tcBorders>
              <w:top w:val="single" w:sz="4" w:space="0" w:color="8ED973"/>
              <w:left w:val="nil"/>
              <w:bottom w:val="single" w:sz="4" w:space="0" w:color="8ED973"/>
              <w:right w:val="nil"/>
            </w:tcBorders>
            <w:shd w:val="clear" w:color="auto" w:fill="auto"/>
            <w:noWrap/>
            <w:vAlign w:val="center"/>
            <w:hideMark/>
          </w:tcPr>
          <w:p w14:paraId="3A7C9BDA" w14:textId="77777777" w:rsidR="001F053F" w:rsidRPr="00BA1F55" w:rsidRDefault="001F053F" w:rsidP="001701E3">
            <w:pPr>
              <w:jc w:val="center"/>
              <w:rPr>
                <w:color w:val="000000"/>
                <w:sz w:val="24"/>
                <w:szCs w:val="24"/>
                <w:lang w:eastAsia="vi-VN"/>
              </w:rPr>
            </w:pPr>
            <w:r w:rsidRPr="00BA1F55">
              <w:rPr>
                <w:color w:val="000000"/>
                <w:sz w:val="24"/>
                <w:szCs w:val="24"/>
                <w:lang w:eastAsia="vi-VN"/>
              </w:rPr>
              <w:t>6</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5973DDD9" w14:textId="77777777" w:rsidR="001F053F" w:rsidRPr="00BA1F55" w:rsidRDefault="001F053F" w:rsidP="001701E3">
            <w:pPr>
              <w:jc w:val="center"/>
              <w:rPr>
                <w:color w:val="000000"/>
                <w:sz w:val="24"/>
                <w:szCs w:val="24"/>
                <w:lang w:eastAsia="vi-VN"/>
              </w:rPr>
            </w:pPr>
            <w:r w:rsidRPr="00BA1F55">
              <w:rPr>
                <w:color w:val="000000"/>
                <w:sz w:val="24"/>
                <w:szCs w:val="24"/>
                <w:lang w:eastAsia="vi-VN"/>
              </w:rPr>
              <w:t>Sơ sinh</w:t>
            </w:r>
          </w:p>
        </w:tc>
      </w:tr>
      <w:tr w:rsidR="008B04CB" w:rsidRPr="00BA1F55" w14:paraId="54BB2119" w14:textId="77777777" w:rsidTr="00E71E48">
        <w:trPr>
          <w:trHeight w:val="273"/>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630FDC9E" w14:textId="77777777" w:rsidR="001F053F" w:rsidRPr="00BA1F55" w:rsidRDefault="001F053F" w:rsidP="001701E3">
            <w:pPr>
              <w:jc w:val="center"/>
              <w:rPr>
                <w:color w:val="000000"/>
                <w:sz w:val="24"/>
                <w:szCs w:val="24"/>
                <w:lang w:eastAsia="vi-VN"/>
              </w:rPr>
            </w:pPr>
            <w:r w:rsidRPr="00BA1F55">
              <w:rPr>
                <w:color w:val="000000"/>
                <w:sz w:val="24"/>
                <w:szCs w:val="24"/>
                <w:lang w:eastAsia="vi-VN"/>
              </w:rPr>
              <w:t>RO0005</w:t>
            </w:r>
          </w:p>
        </w:tc>
        <w:tc>
          <w:tcPr>
            <w:tcW w:w="2835" w:type="dxa"/>
            <w:tcBorders>
              <w:top w:val="single" w:sz="4" w:space="0" w:color="8ED973"/>
              <w:left w:val="nil"/>
              <w:bottom w:val="single" w:sz="4" w:space="0" w:color="8ED973"/>
              <w:right w:val="nil"/>
            </w:tcBorders>
            <w:shd w:val="clear" w:color="DAF2D0" w:fill="DAF2D0"/>
            <w:noWrap/>
            <w:vAlign w:val="center"/>
            <w:hideMark/>
          </w:tcPr>
          <w:p w14:paraId="728F7256" w14:textId="77777777" w:rsidR="001F053F" w:rsidRPr="00BA1F55" w:rsidRDefault="001F053F" w:rsidP="001701E3">
            <w:pPr>
              <w:jc w:val="center"/>
              <w:rPr>
                <w:color w:val="000000"/>
                <w:sz w:val="24"/>
                <w:szCs w:val="24"/>
                <w:lang w:eastAsia="vi-VN"/>
              </w:rPr>
            </w:pPr>
            <w:r w:rsidRPr="00BA1F55">
              <w:rPr>
                <w:color w:val="000000"/>
                <w:sz w:val="24"/>
                <w:szCs w:val="24"/>
                <w:lang w:eastAsia="vi-VN"/>
              </w:rPr>
              <w:t>KS</w:t>
            </w:r>
          </w:p>
        </w:tc>
        <w:tc>
          <w:tcPr>
            <w:tcW w:w="2835" w:type="dxa"/>
            <w:tcBorders>
              <w:top w:val="single" w:sz="4" w:space="0" w:color="8ED973"/>
              <w:left w:val="nil"/>
              <w:bottom w:val="single" w:sz="4" w:space="0" w:color="8ED973"/>
              <w:right w:val="nil"/>
            </w:tcBorders>
            <w:shd w:val="clear" w:color="DAF2D0" w:fill="DAF2D0"/>
            <w:noWrap/>
            <w:vAlign w:val="center"/>
            <w:hideMark/>
          </w:tcPr>
          <w:p w14:paraId="04223E63" w14:textId="77777777" w:rsidR="001F053F" w:rsidRPr="00BA1F55" w:rsidRDefault="001F053F" w:rsidP="001701E3">
            <w:pPr>
              <w:jc w:val="center"/>
              <w:rPr>
                <w:color w:val="000000"/>
                <w:sz w:val="24"/>
                <w:szCs w:val="24"/>
                <w:lang w:eastAsia="vi-VN"/>
              </w:rPr>
            </w:pPr>
            <w:r w:rsidRPr="00BA1F55">
              <w:rPr>
                <w:color w:val="000000"/>
                <w:sz w:val="24"/>
                <w:szCs w:val="24"/>
                <w:lang w:eastAsia="vi-VN"/>
              </w:rPr>
              <w:t>4</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30C01A3B" w14:textId="77777777" w:rsidR="001F053F" w:rsidRPr="00BA1F55" w:rsidRDefault="001F053F" w:rsidP="001701E3">
            <w:pPr>
              <w:jc w:val="center"/>
              <w:rPr>
                <w:color w:val="000000"/>
                <w:sz w:val="24"/>
                <w:szCs w:val="24"/>
                <w:lang w:eastAsia="vi-VN"/>
              </w:rPr>
            </w:pPr>
            <w:r w:rsidRPr="00BA1F55">
              <w:rPr>
                <w:color w:val="000000"/>
                <w:sz w:val="24"/>
                <w:szCs w:val="24"/>
                <w:lang w:eastAsia="vi-VN"/>
              </w:rPr>
              <w:t>Chăm sóc đặc biệt</w:t>
            </w:r>
          </w:p>
        </w:tc>
      </w:tr>
      <w:tr w:rsidR="008B04CB" w:rsidRPr="00BA1F55" w14:paraId="48817086" w14:textId="77777777" w:rsidTr="00E71E48">
        <w:trPr>
          <w:trHeight w:val="273"/>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29F1A9DB" w14:textId="77777777" w:rsidR="001F053F" w:rsidRPr="00BA1F55" w:rsidRDefault="001F053F" w:rsidP="001701E3">
            <w:pPr>
              <w:jc w:val="center"/>
              <w:rPr>
                <w:color w:val="000000"/>
                <w:sz w:val="24"/>
                <w:szCs w:val="24"/>
                <w:lang w:eastAsia="vi-VN"/>
              </w:rPr>
            </w:pPr>
            <w:r w:rsidRPr="00BA1F55">
              <w:rPr>
                <w:color w:val="000000"/>
                <w:sz w:val="24"/>
                <w:szCs w:val="24"/>
                <w:lang w:eastAsia="vi-VN"/>
              </w:rPr>
              <w:t>RO0006</w:t>
            </w:r>
          </w:p>
        </w:tc>
        <w:tc>
          <w:tcPr>
            <w:tcW w:w="2835" w:type="dxa"/>
            <w:tcBorders>
              <w:top w:val="single" w:sz="4" w:space="0" w:color="8ED973"/>
              <w:left w:val="nil"/>
              <w:bottom w:val="single" w:sz="4" w:space="0" w:color="8ED973"/>
              <w:right w:val="nil"/>
            </w:tcBorders>
            <w:shd w:val="clear" w:color="auto" w:fill="auto"/>
            <w:noWrap/>
            <w:vAlign w:val="center"/>
            <w:hideMark/>
          </w:tcPr>
          <w:p w14:paraId="370DEE02" w14:textId="77777777" w:rsidR="001F053F" w:rsidRPr="00BA1F55" w:rsidRDefault="001F053F" w:rsidP="001701E3">
            <w:pPr>
              <w:jc w:val="center"/>
              <w:rPr>
                <w:color w:val="000000"/>
                <w:sz w:val="24"/>
                <w:szCs w:val="24"/>
                <w:lang w:eastAsia="vi-VN"/>
              </w:rPr>
            </w:pPr>
            <w:r w:rsidRPr="00BA1F55">
              <w:rPr>
                <w:color w:val="000000"/>
                <w:sz w:val="24"/>
                <w:szCs w:val="24"/>
                <w:lang w:eastAsia="vi-VN"/>
              </w:rPr>
              <w:t>KUB</w:t>
            </w:r>
          </w:p>
        </w:tc>
        <w:tc>
          <w:tcPr>
            <w:tcW w:w="2835" w:type="dxa"/>
            <w:tcBorders>
              <w:top w:val="single" w:sz="4" w:space="0" w:color="8ED973"/>
              <w:left w:val="nil"/>
              <w:bottom w:val="single" w:sz="4" w:space="0" w:color="8ED973"/>
              <w:right w:val="nil"/>
            </w:tcBorders>
            <w:shd w:val="clear" w:color="auto" w:fill="auto"/>
            <w:noWrap/>
            <w:vAlign w:val="center"/>
            <w:hideMark/>
          </w:tcPr>
          <w:p w14:paraId="2C708617" w14:textId="77777777" w:rsidR="001F053F" w:rsidRPr="00BA1F55" w:rsidRDefault="001F053F" w:rsidP="001701E3">
            <w:pPr>
              <w:jc w:val="center"/>
              <w:rPr>
                <w:color w:val="000000"/>
                <w:sz w:val="24"/>
                <w:szCs w:val="24"/>
                <w:lang w:eastAsia="vi-VN"/>
              </w:rPr>
            </w:pPr>
            <w:r w:rsidRPr="00BA1F55">
              <w:rPr>
                <w:color w:val="000000"/>
                <w:sz w:val="24"/>
                <w:szCs w:val="24"/>
                <w:lang w:eastAsia="vi-VN"/>
              </w:rPr>
              <w:t>5</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73D4DF24" w14:textId="77777777" w:rsidR="001F053F" w:rsidRPr="00BA1F55" w:rsidRDefault="001F053F" w:rsidP="001701E3">
            <w:pPr>
              <w:jc w:val="center"/>
              <w:rPr>
                <w:color w:val="000000"/>
                <w:sz w:val="24"/>
                <w:szCs w:val="24"/>
                <w:lang w:eastAsia="vi-VN"/>
              </w:rPr>
            </w:pPr>
            <w:r w:rsidRPr="00BA1F55">
              <w:rPr>
                <w:color w:val="000000"/>
                <w:sz w:val="24"/>
                <w:szCs w:val="24"/>
                <w:lang w:eastAsia="vi-VN"/>
              </w:rPr>
              <w:t>Phẫu thuật</w:t>
            </w:r>
          </w:p>
        </w:tc>
      </w:tr>
      <w:tr w:rsidR="008B04CB" w:rsidRPr="00BA1F55" w14:paraId="513FF6BD" w14:textId="77777777" w:rsidTr="00E71E48">
        <w:trPr>
          <w:trHeight w:val="273"/>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28C695AE" w14:textId="77777777" w:rsidR="001F053F" w:rsidRPr="00BA1F55" w:rsidRDefault="001F053F" w:rsidP="001701E3">
            <w:pPr>
              <w:jc w:val="center"/>
              <w:rPr>
                <w:color w:val="000000"/>
                <w:sz w:val="24"/>
                <w:szCs w:val="24"/>
                <w:lang w:eastAsia="vi-VN"/>
              </w:rPr>
            </w:pPr>
            <w:r w:rsidRPr="00BA1F55">
              <w:rPr>
                <w:color w:val="000000"/>
                <w:sz w:val="24"/>
                <w:szCs w:val="24"/>
                <w:lang w:eastAsia="vi-VN"/>
              </w:rPr>
              <w:t>RO0007</w:t>
            </w:r>
          </w:p>
        </w:tc>
        <w:tc>
          <w:tcPr>
            <w:tcW w:w="2835" w:type="dxa"/>
            <w:tcBorders>
              <w:top w:val="single" w:sz="4" w:space="0" w:color="8ED973"/>
              <w:left w:val="nil"/>
              <w:bottom w:val="single" w:sz="4" w:space="0" w:color="8ED973"/>
              <w:right w:val="nil"/>
            </w:tcBorders>
            <w:shd w:val="clear" w:color="DAF2D0" w:fill="DAF2D0"/>
            <w:noWrap/>
            <w:vAlign w:val="center"/>
            <w:hideMark/>
          </w:tcPr>
          <w:p w14:paraId="6568F53F" w14:textId="77777777" w:rsidR="001F053F" w:rsidRPr="00BA1F55" w:rsidRDefault="001F053F" w:rsidP="001701E3">
            <w:pPr>
              <w:jc w:val="center"/>
              <w:rPr>
                <w:color w:val="000000"/>
                <w:sz w:val="24"/>
                <w:szCs w:val="24"/>
                <w:lang w:eastAsia="vi-VN"/>
              </w:rPr>
            </w:pPr>
            <w:r w:rsidRPr="00BA1F55">
              <w:rPr>
                <w:color w:val="000000"/>
                <w:sz w:val="24"/>
                <w:szCs w:val="24"/>
                <w:lang w:eastAsia="vi-VN"/>
              </w:rPr>
              <w:t>KTM</w:t>
            </w:r>
          </w:p>
        </w:tc>
        <w:tc>
          <w:tcPr>
            <w:tcW w:w="2835" w:type="dxa"/>
            <w:tcBorders>
              <w:top w:val="single" w:sz="4" w:space="0" w:color="8ED973"/>
              <w:left w:val="nil"/>
              <w:bottom w:val="single" w:sz="4" w:space="0" w:color="8ED973"/>
              <w:right w:val="nil"/>
            </w:tcBorders>
            <w:shd w:val="clear" w:color="DAF2D0" w:fill="DAF2D0"/>
            <w:noWrap/>
            <w:vAlign w:val="center"/>
            <w:hideMark/>
          </w:tcPr>
          <w:p w14:paraId="06956535" w14:textId="77777777" w:rsidR="001F053F" w:rsidRPr="00BA1F55" w:rsidRDefault="001F053F" w:rsidP="001701E3">
            <w:pPr>
              <w:jc w:val="center"/>
              <w:rPr>
                <w:color w:val="000000"/>
                <w:sz w:val="24"/>
                <w:szCs w:val="24"/>
                <w:lang w:eastAsia="vi-VN"/>
              </w:rPr>
            </w:pPr>
            <w:r w:rsidRPr="00BA1F55">
              <w:rPr>
                <w:color w:val="000000"/>
                <w:sz w:val="24"/>
                <w:szCs w:val="24"/>
                <w:lang w:eastAsia="vi-VN"/>
              </w:rPr>
              <w:t>7</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2C584446" w14:textId="77777777" w:rsidR="001F053F" w:rsidRPr="00BA1F55" w:rsidRDefault="001F053F" w:rsidP="001701E3">
            <w:pPr>
              <w:jc w:val="center"/>
              <w:rPr>
                <w:color w:val="000000"/>
                <w:sz w:val="24"/>
                <w:szCs w:val="24"/>
                <w:lang w:eastAsia="vi-VN"/>
              </w:rPr>
            </w:pPr>
            <w:r w:rsidRPr="00BA1F55">
              <w:rPr>
                <w:color w:val="000000"/>
                <w:sz w:val="24"/>
                <w:szCs w:val="24"/>
                <w:lang w:eastAsia="vi-VN"/>
              </w:rPr>
              <w:t>Cách ly</w:t>
            </w:r>
          </w:p>
        </w:tc>
      </w:tr>
      <w:tr w:rsidR="008B04CB" w:rsidRPr="00BA1F55" w14:paraId="4E5F7398" w14:textId="77777777" w:rsidTr="00E71E48">
        <w:trPr>
          <w:trHeight w:val="273"/>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1DE98B2D" w14:textId="77777777" w:rsidR="001F053F" w:rsidRPr="00BA1F55" w:rsidRDefault="001F053F" w:rsidP="001701E3">
            <w:pPr>
              <w:jc w:val="center"/>
              <w:rPr>
                <w:color w:val="000000"/>
                <w:sz w:val="24"/>
                <w:szCs w:val="24"/>
                <w:lang w:eastAsia="vi-VN"/>
              </w:rPr>
            </w:pPr>
            <w:r w:rsidRPr="00BA1F55">
              <w:rPr>
                <w:color w:val="000000"/>
                <w:sz w:val="24"/>
                <w:szCs w:val="24"/>
                <w:lang w:eastAsia="vi-VN"/>
              </w:rPr>
              <w:t>RO0008</w:t>
            </w:r>
          </w:p>
        </w:tc>
        <w:tc>
          <w:tcPr>
            <w:tcW w:w="2835" w:type="dxa"/>
            <w:tcBorders>
              <w:top w:val="single" w:sz="4" w:space="0" w:color="8ED973"/>
              <w:left w:val="nil"/>
              <w:bottom w:val="single" w:sz="4" w:space="0" w:color="8ED973"/>
              <w:right w:val="nil"/>
            </w:tcBorders>
            <w:shd w:val="clear" w:color="auto" w:fill="auto"/>
            <w:noWrap/>
            <w:vAlign w:val="center"/>
            <w:hideMark/>
          </w:tcPr>
          <w:p w14:paraId="238D0103" w14:textId="77777777" w:rsidR="001F053F" w:rsidRPr="00BA1F55" w:rsidRDefault="001F053F" w:rsidP="001701E3">
            <w:pPr>
              <w:jc w:val="center"/>
              <w:rPr>
                <w:color w:val="000000"/>
                <w:sz w:val="24"/>
                <w:szCs w:val="24"/>
                <w:lang w:eastAsia="vi-VN"/>
              </w:rPr>
            </w:pPr>
            <w:r w:rsidRPr="00BA1F55">
              <w:rPr>
                <w:color w:val="000000"/>
                <w:sz w:val="24"/>
                <w:szCs w:val="24"/>
                <w:lang w:eastAsia="vi-VN"/>
              </w:rPr>
              <w:t>KTK</w:t>
            </w:r>
          </w:p>
        </w:tc>
        <w:tc>
          <w:tcPr>
            <w:tcW w:w="2835" w:type="dxa"/>
            <w:tcBorders>
              <w:top w:val="single" w:sz="4" w:space="0" w:color="8ED973"/>
              <w:left w:val="nil"/>
              <w:bottom w:val="single" w:sz="4" w:space="0" w:color="8ED973"/>
              <w:right w:val="nil"/>
            </w:tcBorders>
            <w:shd w:val="clear" w:color="auto" w:fill="auto"/>
            <w:noWrap/>
            <w:vAlign w:val="center"/>
            <w:hideMark/>
          </w:tcPr>
          <w:p w14:paraId="736C8463" w14:textId="77777777" w:rsidR="001F053F" w:rsidRPr="00BA1F55" w:rsidRDefault="001F053F" w:rsidP="001701E3">
            <w:pPr>
              <w:jc w:val="center"/>
              <w:rPr>
                <w:color w:val="000000"/>
                <w:sz w:val="24"/>
                <w:szCs w:val="24"/>
                <w:lang w:eastAsia="vi-VN"/>
              </w:rPr>
            </w:pPr>
            <w:r w:rsidRPr="00BA1F55">
              <w:rPr>
                <w:color w:val="000000"/>
                <w:sz w:val="24"/>
                <w:szCs w:val="24"/>
                <w:lang w:eastAsia="vi-VN"/>
              </w:rPr>
              <w:t>8</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251FC1ED" w14:textId="77777777" w:rsidR="001F053F" w:rsidRPr="00BA1F55" w:rsidRDefault="001F053F" w:rsidP="001701E3">
            <w:pPr>
              <w:jc w:val="center"/>
              <w:rPr>
                <w:color w:val="000000"/>
                <w:sz w:val="24"/>
                <w:szCs w:val="24"/>
                <w:lang w:eastAsia="vi-VN"/>
              </w:rPr>
            </w:pPr>
            <w:r w:rsidRPr="00BA1F55">
              <w:rPr>
                <w:color w:val="000000"/>
                <w:sz w:val="24"/>
                <w:szCs w:val="24"/>
                <w:lang w:eastAsia="vi-VN"/>
              </w:rPr>
              <w:t>Khám ngoại trú</w:t>
            </w:r>
          </w:p>
        </w:tc>
      </w:tr>
      <w:tr w:rsidR="008B04CB" w:rsidRPr="00BA1F55" w14:paraId="5203685C" w14:textId="77777777" w:rsidTr="00E71E48">
        <w:trPr>
          <w:trHeight w:val="273"/>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3EE26789" w14:textId="77777777" w:rsidR="001F053F" w:rsidRPr="00BA1F55" w:rsidRDefault="001F053F" w:rsidP="001701E3">
            <w:pPr>
              <w:jc w:val="center"/>
              <w:rPr>
                <w:color w:val="000000"/>
                <w:sz w:val="24"/>
                <w:szCs w:val="24"/>
                <w:lang w:eastAsia="vi-VN"/>
              </w:rPr>
            </w:pPr>
            <w:r w:rsidRPr="00BA1F55">
              <w:rPr>
                <w:color w:val="000000"/>
                <w:sz w:val="24"/>
                <w:szCs w:val="24"/>
                <w:lang w:eastAsia="vi-VN"/>
              </w:rPr>
              <w:t>RO0009</w:t>
            </w:r>
          </w:p>
        </w:tc>
        <w:tc>
          <w:tcPr>
            <w:tcW w:w="2835" w:type="dxa"/>
            <w:tcBorders>
              <w:top w:val="single" w:sz="4" w:space="0" w:color="8ED973"/>
              <w:left w:val="nil"/>
              <w:bottom w:val="single" w:sz="4" w:space="0" w:color="8ED973"/>
              <w:right w:val="nil"/>
            </w:tcBorders>
            <w:shd w:val="clear" w:color="DAF2D0" w:fill="DAF2D0"/>
            <w:noWrap/>
            <w:vAlign w:val="center"/>
            <w:hideMark/>
          </w:tcPr>
          <w:p w14:paraId="0EAABA08" w14:textId="77777777" w:rsidR="001F053F" w:rsidRPr="00BA1F55" w:rsidRDefault="001F053F" w:rsidP="001701E3">
            <w:pPr>
              <w:jc w:val="center"/>
              <w:rPr>
                <w:color w:val="000000"/>
                <w:sz w:val="24"/>
                <w:szCs w:val="24"/>
                <w:lang w:eastAsia="vi-VN"/>
              </w:rPr>
            </w:pPr>
            <w:r w:rsidRPr="00BA1F55">
              <w:rPr>
                <w:color w:val="000000"/>
                <w:sz w:val="24"/>
                <w:szCs w:val="24"/>
                <w:lang w:eastAsia="vi-VN"/>
              </w:rPr>
              <w:t>KDL</w:t>
            </w:r>
          </w:p>
        </w:tc>
        <w:tc>
          <w:tcPr>
            <w:tcW w:w="2835" w:type="dxa"/>
            <w:tcBorders>
              <w:top w:val="single" w:sz="4" w:space="0" w:color="8ED973"/>
              <w:left w:val="nil"/>
              <w:bottom w:val="single" w:sz="4" w:space="0" w:color="8ED973"/>
              <w:right w:val="nil"/>
            </w:tcBorders>
            <w:shd w:val="clear" w:color="DAF2D0" w:fill="DAF2D0"/>
            <w:noWrap/>
            <w:vAlign w:val="center"/>
            <w:hideMark/>
          </w:tcPr>
          <w:p w14:paraId="46AF6E6B" w14:textId="77777777" w:rsidR="001F053F" w:rsidRPr="00BA1F55" w:rsidRDefault="001F053F" w:rsidP="001701E3">
            <w:pPr>
              <w:jc w:val="center"/>
              <w:rPr>
                <w:color w:val="000000"/>
                <w:sz w:val="24"/>
                <w:szCs w:val="24"/>
                <w:lang w:eastAsia="vi-VN"/>
              </w:rPr>
            </w:pPr>
            <w:r w:rsidRPr="00BA1F55">
              <w:rPr>
                <w:color w:val="000000"/>
                <w:sz w:val="24"/>
                <w:szCs w:val="24"/>
                <w:lang w:eastAsia="vi-VN"/>
              </w:rPr>
              <w:t>6</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532BCA79" w14:textId="77777777" w:rsidR="001F053F" w:rsidRPr="00BA1F55" w:rsidRDefault="001F053F" w:rsidP="001701E3">
            <w:pPr>
              <w:jc w:val="center"/>
              <w:rPr>
                <w:color w:val="000000"/>
                <w:sz w:val="24"/>
                <w:szCs w:val="24"/>
                <w:lang w:eastAsia="vi-VN"/>
              </w:rPr>
            </w:pPr>
            <w:r w:rsidRPr="00BA1F55">
              <w:rPr>
                <w:color w:val="000000"/>
                <w:sz w:val="24"/>
                <w:szCs w:val="24"/>
                <w:lang w:eastAsia="vi-VN"/>
              </w:rPr>
              <w:t>Chăm sóc dài hạn</w:t>
            </w:r>
          </w:p>
        </w:tc>
      </w:tr>
      <w:tr w:rsidR="008B04CB" w:rsidRPr="00BA1F55" w14:paraId="305674AC" w14:textId="77777777" w:rsidTr="00E71E48">
        <w:trPr>
          <w:trHeight w:val="273"/>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67C77A8B" w14:textId="77777777" w:rsidR="001F053F" w:rsidRPr="00BA1F55" w:rsidRDefault="001F053F" w:rsidP="001701E3">
            <w:pPr>
              <w:jc w:val="center"/>
              <w:rPr>
                <w:color w:val="000000"/>
                <w:sz w:val="24"/>
                <w:szCs w:val="24"/>
                <w:lang w:eastAsia="vi-VN"/>
              </w:rPr>
            </w:pPr>
            <w:r w:rsidRPr="00BA1F55">
              <w:rPr>
                <w:color w:val="000000"/>
                <w:sz w:val="24"/>
                <w:szCs w:val="24"/>
                <w:lang w:eastAsia="vi-VN"/>
              </w:rPr>
              <w:t>RO0010</w:t>
            </w:r>
          </w:p>
        </w:tc>
        <w:tc>
          <w:tcPr>
            <w:tcW w:w="2835" w:type="dxa"/>
            <w:tcBorders>
              <w:top w:val="single" w:sz="4" w:space="0" w:color="8ED973"/>
              <w:left w:val="nil"/>
              <w:bottom w:val="single" w:sz="4" w:space="0" w:color="8ED973"/>
              <w:right w:val="nil"/>
            </w:tcBorders>
            <w:shd w:val="clear" w:color="auto" w:fill="auto"/>
            <w:noWrap/>
            <w:vAlign w:val="center"/>
            <w:hideMark/>
          </w:tcPr>
          <w:p w14:paraId="6AB520A0" w14:textId="77777777" w:rsidR="001F053F" w:rsidRPr="00BA1F55" w:rsidRDefault="001F053F" w:rsidP="001701E3">
            <w:pPr>
              <w:jc w:val="center"/>
              <w:rPr>
                <w:color w:val="000000"/>
                <w:sz w:val="24"/>
                <w:szCs w:val="24"/>
                <w:lang w:eastAsia="vi-VN"/>
              </w:rPr>
            </w:pPr>
            <w:r w:rsidRPr="00BA1F55">
              <w:rPr>
                <w:color w:val="000000"/>
                <w:sz w:val="24"/>
                <w:szCs w:val="24"/>
                <w:lang w:eastAsia="vi-VN"/>
              </w:rPr>
              <w:t>KVLTL</w:t>
            </w:r>
          </w:p>
        </w:tc>
        <w:tc>
          <w:tcPr>
            <w:tcW w:w="2835" w:type="dxa"/>
            <w:tcBorders>
              <w:top w:val="single" w:sz="4" w:space="0" w:color="8ED973"/>
              <w:left w:val="nil"/>
              <w:bottom w:val="single" w:sz="4" w:space="0" w:color="8ED973"/>
              <w:right w:val="nil"/>
            </w:tcBorders>
            <w:shd w:val="clear" w:color="auto" w:fill="auto"/>
            <w:noWrap/>
            <w:vAlign w:val="center"/>
            <w:hideMark/>
          </w:tcPr>
          <w:p w14:paraId="41B19D2D" w14:textId="77777777" w:rsidR="001F053F" w:rsidRPr="00BA1F55" w:rsidRDefault="001F053F" w:rsidP="001701E3">
            <w:pPr>
              <w:jc w:val="center"/>
              <w:rPr>
                <w:color w:val="000000"/>
                <w:sz w:val="24"/>
                <w:szCs w:val="24"/>
                <w:lang w:eastAsia="vi-VN"/>
              </w:rPr>
            </w:pPr>
            <w:r w:rsidRPr="00BA1F55">
              <w:rPr>
                <w:color w:val="000000"/>
                <w:sz w:val="24"/>
                <w:szCs w:val="24"/>
                <w:lang w:eastAsia="vi-VN"/>
              </w:rPr>
              <w:t>4</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55E79546" w14:textId="77777777" w:rsidR="001F053F" w:rsidRPr="00BA1F55" w:rsidRDefault="001F053F" w:rsidP="001701E3">
            <w:pPr>
              <w:jc w:val="center"/>
              <w:rPr>
                <w:color w:val="000000"/>
                <w:sz w:val="24"/>
                <w:szCs w:val="24"/>
                <w:lang w:eastAsia="vi-VN"/>
              </w:rPr>
            </w:pPr>
            <w:r w:rsidRPr="00BA1F55">
              <w:rPr>
                <w:color w:val="000000"/>
                <w:sz w:val="24"/>
                <w:szCs w:val="24"/>
                <w:lang w:eastAsia="vi-VN"/>
              </w:rPr>
              <w:t>Sản khoa</w:t>
            </w:r>
          </w:p>
        </w:tc>
      </w:tr>
    </w:tbl>
    <w:p w14:paraId="7FC6C6F1" w14:textId="77777777" w:rsidR="006A19A4" w:rsidRPr="00BA1F55" w:rsidRDefault="006A19A4" w:rsidP="00E70C8D">
      <w:pPr>
        <w:spacing w:before="149" w:line="360" w:lineRule="auto"/>
        <w:ind w:right="622"/>
        <w:jc w:val="center"/>
        <w:rPr>
          <w:b/>
          <w:bCs/>
          <w:sz w:val="26"/>
          <w:szCs w:val="26"/>
        </w:rPr>
      </w:pPr>
      <w:r w:rsidRPr="00BA1F55">
        <w:rPr>
          <w:b/>
          <w:bCs/>
          <w:sz w:val="26"/>
          <w:szCs w:val="26"/>
        </w:rPr>
        <w:br/>
      </w:r>
      <w:r w:rsidR="00E3420C" w:rsidRPr="00BA1F55">
        <w:rPr>
          <w:b/>
          <w:bCs/>
          <w:sz w:val="26"/>
          <w:szCs w:val="26"/>
        </w:rPr>
        <w:t>Hospitalization</w:t>
      </w:r>
    </w:p>
    <w:tbl>
      <w:tblPr>
        <w:tblW w:w="11347" w:type="dxa"/>
        <w:jc w:val="center"/>
        <w:tblLayout w:type="fixed"/>
        <w:tblLook w:val="04A0" w:firstRow="1" w:lastRow="0" w:firstColumn="1" w:lastColumn="0" w:noHBand="0" w:noVBand="1"/>
      </w:tblPr>
      <w:tblGrid>
        <w:gridCol w:w="2270"/>
        <w:gridCol w:w="2270"/>
        <w:gridCol w:w="2269"/>
        <w:gridCol w:w="2269"/>
        <w:gridCol w:w="2269"/>
      </w:tblGrid>
      <w:tr w:rsidR="00E3420C" w:rsidRPr="00BA1F55" w14:paraId="2355C121" w14:textId="77777777" w:rsidTr="00C460D4">
        <w:trPr>
          <w:trHeight w:val="506"/>
          <w:tblHeader/>
          <w:jc w:val="center"/>
        </w:trPr>
        <w:tc>
          <w:tcPr>
            <w:tcW w:w="2270" w:type="dxa"/>
            <w:tcBorders>
              <w:top w:val="single" w:sz="4" w:space="0" w:color="8ED973"/>
              <w:left w:val="single" w:sz="4" w:space="0" w:color="8ED973"/>
              <w:bottom w:val="single" w:sz="4" w:space="0" w:color="8ED973"/>
              <w:right w:val="nil"/>
            </w:tcBorders>
            <w:shd w:val="clear" w:color="4EA72E" w:fill="4EA72E"/>
            <w:noWrap/>
            <w:vAlign w:val="center"/>
            <w:hideMark/>
          </w:tcPr>
          <w:p w14:paraId="07CB114D" w14:textId="77777777" w:rsidR="00E3420C" w:rsidRPr="00BA1F55" w:rsidRDefault="00E3420C" w:rsidP="00E3420C">
            <w:pPr>
              <w:jc w:val="center"/>
              <w:rPr>
                <w:rFonts w:ascii="Arial" w:hAnsi="Arial" w:cs="Arial"/>
                <w:b/>
                <w:bCs/>
                <w:color w:val="FFFFFF"/>
                <w:lang w:eastAsia="vi-VN"/>
              </w:rPr>
            </w:pPr>
            <w:r w:rsidRPr="00BA1F55">
              <w:rPr>
                <w:rFonts w:ascii="Arial" w:hAnsi="Arial" w:cs="Arial"/>
                <w:b/>
                <w:bCs/>
                <w:color w:val="FFFFFF"/>
                <w:lang w:eastAsia="vi-VN"/>
              </w:rPr>
              <w:t>HospitalizationID</w:t>
            </w:r>
          </w:p>
        </w:tc>
        <w:tc>
          <w:tcPr>
            <w:tcW w:w="2270" w:type="dxa"/>
            <w:tcBorders>
              <w:top w:val="single" w:sz="4" w:space="0" w:color="8ED973"/>
              <w:left w:val="nil"/>
              <w:bottom w:val="single" w:sz="4" w:space="0" w:color="8ED973"/>
              <w:right w:val="nil"/>
            </w:tcBorders>
            <w:shd w:val="clear" w:color="4EA72E" w:fill="4EA72E"/>
            <w:noWrap/>
            <w:vAlign w:val="center"/>
            <w:hideMark/>
          </w:tcPr>
          <w:p w14:paraId="1463734B" w14:textId="77777777" w:rsidR="00E3420C" w:rsidRPr="00BA1F55" w:rsidRDefault="00E3420C" w:rsidP="00E3420C">
            <w:pPr>
              <w:jc w:val="center"/>
              <w:rPr>
                <w:rFonts w:ascii="Arial" w:hAnsi="Arial" w:cs="Arial"/>
                <w:b/>
                <w:bCs/>
                <w:color w:val="FFFFFF"/>
                <w:lang w:eastAsia="vi-VN"/>
              </w:rPr>
            </w:pPr>
            <w:r w:rsidRPr="00BA1F55">
              <w:rPr>
                <w:rFonts w:ascii="Arial" w:hAnsi="Arial" w:cs="Arial"/>
                <w:b/>
                <w:bCs/>
                <w:color w:val="FFFFFF"/>
                <w:lang w:eastAsia="vi-VN"/>
              </w:rPr>
              <w:t>PatientID</w:t>
            </w:r>
          </w:p>
        </w:tc>
        <w:tc>
          <w:tcPr>
            <w:tcW w:w="2269" w:type="dxa"/>
            <w:tcBorders>
              <w:top w:val="single" w:sz="4" w:space="0" w:color="8ED973"/>
              <w:left w:val="nil"/>
              <w:bottom w:val="single" w:sz="4" w:space="0" w:color="8ED973"/>
              <w:right w:val="nil"/>
            </w:tcBorders>
            <w:shd w:val="clear" w:color="4EA72E" w:fill="4EA72E"/>
            <w:noWrap/>
            <w:vAlign w:val="center"/>
            <w:hideMark/>
          </w:tcPr>
          <w:p w14:paraId="464AC030" w14:textId="77777777" w:rsidR="00E3420C" w:rsidRPr="00BA1F55" w:rsidRDefault="00E3420C" w:rsidP="00E3420C">
            <w:pPr>
              <w:jc w:val="center"/>
              <w:rPr>
                <w:rFonts w:ascii="Arial" w:hAnsi="Arial" w:cs="Arial"/>
                <w:b/>
                <w:bCs/>
                <w:color w:val="FFFFFF"/>
                <w:lang w:eastAsia="vi-VN"/>
              </w:rPr>
            </w:pPr>
            <w:r w:rsidRPr="00BA1F55">
              <w:rPr>
                <w:rFonts w:ascii="Arial" w:hAnsi="Arial" w:cs="Arial"/>
                <w:b/>
                <w:bCs/>
                <w:color w:val="FFFFFF"/>
                <w:lang w:eastAsia="vi-VN"/>
              </w:rPr>
              <w:t>RoomID</w:t>
            </w:r>
          </w:p>
        </w:tc>
        <w:tc>
          <w:tcPr>
            <w:tcW w:w="2269" w:type="dxa"/>
            <w:tcBorders>
              <w:top w:val="single" w:sz="4" w:space="0" w:color="8ED973"/>
              <w:left w:val="nil"/>
              <w:bottom w:val="single" w:sz="4" w:space="0" w:color="8ED973"/>
              <w:right w:val="nil"/>
            </w:tcBorders>
            <w:shd w:val="clear" w:color="4EA72E" w:fill="4EA72E"/>
            <w:noWrap/>
            <w:vAlign w:val="center"/>
            <w:hideMark/>
          </w:tcPr>
          <w:p w14:paraId="3CBBD744" w14:textId="77777777" w:rsidR="00E3420C" w:rsidRPr="00BA1F55" w:rsidRDefault="00E3420C" w:rsidP="00E3420C">
            <w:pPr>
              <w:jc w:val="center"/>
              <w:rPr>
                <w:rFonts w:ascii="Arial" w:hAnsi="Arial" w:cs="Arial"/>
                <w:b/>
                <w:bCs/>
                <w:color w:val="FFFFFF"/>
                <w:lang w:eastAsia="vi-VN"/>
              </w:rPr>
            </w:pPr>
            <w:r w:rsidRPr="00BA1F55">
              <w:rPr>
                <w:rFonts w:ascii="Arial" w:hAnsi="Arial" w:cs="Arial"/>
                <w:b/>
                <w:bCs/>
                <w:color w:val="FFFFFF"/>
                <w:lang w:eastAsia="vi-VN"/>
              </w:rPr>
              <w:t>AdmissionDate</w:t>
            </w:r>
          </w:p>
        </w:tc>
        <w:tc>
          <w:tcPr>
            <w:tcW w:w="2269" w:type="dxa"/>
            <w:tcBorders>
              <w:top w:val="single" w:sz="4" w:space="0" w:color="8ED973"/>
              <w:left w:val="nil"/>
              <w:bottom w:val="single" w:sz="4" w:space="0" w:color="8ED973"/>
              <w:right w:val="single" w:sz="4" w:space="0" w:color="8ED973"/>
            </w:tcBorders>
            <w:shd w:val="clear" w:color="4EA72E" w:fill="4EA72E"/>
            <w:noWrap/>
            <w:vAlign w:val="center"/>
            <w:hideMark/>
          </w:tcPr>
          <w:p w14:paraId="0D3E1FC7" w14:textId="77777777" w:rsidR="00E3420C" w:rsidRPr="00BA1F55" w:rsidRDefault="00E3420C" w:rsidP="00E3420C">
            <w:pPr>
              <w:jc w:val="center"/>
              <w:rPr>
                <w:rFonts w:ascii="Arial" w:hAnsi="Arial" w:cs="Arial"/>
                <w:b/>
                <w:bCs/>
                <w:color w:val="FFFFFF"/>
                <w:lang w:eastAsia="vi-VN"/>
              </w:rPr>
            </w:pPr>
            <w:r w:rsidRPr="00BA1F55">
              <w:rPr>
                <w:rFonts w:ascii="Arial" w:hAnsi="Arial" w:cs="Arial"/>
                <w:b/>
                <w:bCs/>
                <w:color w:val="FFFFFF"/>
                <w:lang w:eastAsia="vi-VN"/>
              </w:rPr>
              <w:t>DischargeDate</w:t>
            </w:r>
          </w:p>
        </w:tc>
      </w:tr>
      <w:tr w:rsidR="00E3420C" w:rsidRPr="00BA1F55" w14:paraId="126B039A" w14:textId="77777777" w:rsidTr="00C460D4">
        <w:trPr>
          <w:trHeight w:val="506"/>
          <w:jc w:val="center"/>
        </w:trPr>
        <w:tc>
          <w:tcPr>
            <w:tcW w:w="2270" w:type="dxa"/>
            <w:tcBorders>
              <w:top w:val="single" w:sz="4" w:space="0" w:color="8ED973"/>
              <w:left w:val="single" w:sz="4" w:space="0" w:color="8ED973"/>
              <w:bottom w:val="single" w:sz="4" w:space="0" w:color="8ED973"/>
              <w:right w:val="nil"/>
            </w:tcBorders>
            <w:shd w:val="clear" w:color="DAF2D0" w:fill="DAF2D0"/>
            <w:noWrap/>
            <w:vAlign w:val="center"/>
            <w:hideMark/>
          </w:tcPr>
          <w:p w14:paraId="2BDECC6E"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H00001</w:t>
            </w:r>
          </w:p>
        </w:tc>
        <w:tc>
          <w:tcPr>
            <w:tcW w:w="2270" w:type="dxa"/>
            <w:tcBorders>
              <w:top w:val="single" w:sz="4" w:space="0" w:color="8ED973"/>
              <w:left w:val="nil"/>
              <w:bottom w:val="single" w:sz="4" w:space="0" w:color="8ED973"/>
              <w:right w:val="nil"/>
            </w:tcBorders>
            <w:shd w:val="clear" w:color="DAF2D0" w:fill="DAF2D0"/>
            <w:noWrap/>
            <w:vAlign w:val="center"/>
            <w:hideMark/>
          </w:tcPr>
          <w:p w14:paraId="1D556FB4"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PA0001</w:t>
            </w:r>
          </w:p>
        </w:tc>
        <w:tc>
          <w:tcPr>
            <w:tcW w:w="2269" w:type="dxa"/>
            <w:tcBorders>
              <w:top w:val="single" w:sz="4" w:space="0" w:color="8ED973"/>
              <w:left w:val="nil"/>
              <w:bottom w:val="single" w:sz="4" w:space="0" w:color="8ED973"/>
              <w:right w:val="nil"/>
            </w:tcBorders>
            <w:shd w:val="clear" w:color="DAF2D0" w:fill="DAF2D0"/>
            <w:noWrap/>
            <w:vAlign w:val="center"/>
            <w:hideMark/>
          </w:tcPr>
          <w:p w14:paraId="71AB1AC3"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RO0001</w:t>
            </w:r>
          </w:p>
        </w:tc>
        <w:tc>
          <w:tcPr>
            <w:tcW w:w="2269" w:type="dxa"/>
            <w:tcBorders>
              <w:top w:val="single" w:sz="4" w:space="0" w:color="8ED973"/>
              <w:left w:val="nil"/>
              <w:bottom w:val="single" w:sz="4" w:space="0" w:color="8ED973"/>
              <w:right w:val="nil"/>
            </w:tcBorders>
            <w:shd w:val="clear" w:color="DAF2D0" w:fill="DAF2D0"/>
            <w:noWrap/>
            <w:vAlign w:val="center"/>
            <w:hideMark/>
          </w:tcPr>
          <w:p w14:paraId="4C2EAAE4"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12/1/2024 10:00</w:t>
            </w:r>
          </w:p>
        </w:tc>
        <w:tc>
          <w:tcPr>
            <w:tcW w:w="2269" w:type="dxa"/>
            <w:tcBorders>
              <w:top w:val="single" w:sz="4" w:space="0" w:color="8ED973"/>
              <w:left w:val="nil"/>
              <w:bottom w:val="single" w:sz="4" w:space="0" w:color="8ED973"/>
              <w:right w:val="single" w:sz="4" w:space="0" w:color="8ED973"/>
            </w:tcBorders>
            <w:shd w:val="clear" w:color="DAF2D0" w:fill="DAF2D0"/>
            <w:noWrap/>
            <w:vAlign w:val="center"/>
            <w:hideMark/>
          </w:tcPr>
          <w:p w14:paraId="355ED701"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12/10/2024 14:00</w:t>
            </w:r>
          </w:p>
        </w:tc>
      </w:tr>
      <w:tr w:rsidR="00E3420C" w:rsidRPr="00BA1F55" w14:paraId="0C24E990" w14:textId="77777777" w:rsidTr="00C460D4">
        <w:trPr>
          <w:trHeight w:val="506"/>
          <w:jc w:val="center"/>
        </w:trPr>
        <w:tc>
          <w:tcPr>
            <w:tcW w:w="2270" w:type="dxa"/>
            <w:tcBorders>
              <w:top w:val="single" w:sz="4" w:space="0" w:color="8ED973"/>
              <w:left w:val="single" w:sz="4" w:space="0" w:color="8ED973"/>
              <w:bottom w:val="single" w:sz="4" w:space="0" w:color="8ED973"/>
              <w:right w:val="nil"/>
            </w:tcBorders>
            <w:shd w:val="clear" w:color="auto" w:fill="auto"/>
            <w:noWrap/>
            <w:vAlign w:val="center"/>
            <w:hideMark/>
          </w:tcPr>
          <w:p w14:paraId="2E75F44D"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H00002</w:t>
            </w:r>
          </w:p>
        </w:tc>
        <w:tc>
          <w:tcPr>
            <w:tcW w:w="2270" w:type="dxa"/>
            <w:tcBorders>
              <w:top w:val="single" w:sz="4" w:space="0" w:color="8ED973"/>
              <w:left w:val="nil"/>
              <w:bottom w:val="single" w:sz="4" w:space="0" w:color="8ED973"/>
              <w:right w:val="nil"/>
            </w:tcBorders>
            <w:shd w:val="clear" w:color="auto" w:fill="auto"/>
            <w:noWrap/>
            <w:vAlign w:val="center"/>
            <w:hideMark/>
          </w:tcPr>
          <w:p w14:paraId="7E2A0124"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PA0002</w:t>
            </w:r>
          </w:p>
        </w:tc>
        <w:tc>
          <w:tcPr>
            <w:tcW w:w="2269" w:type="dxa"/>
            <w:tcBorders>
              <w:top w:val="single" w:sz="4" w:space="0" w:color="8ED973"/>
              <w:left w:val="nil"/>
              <w:bottom w:val="single" w:sz="4" w:space="0" w:color="8ED973"/>
              <w:right w:val="nil"/>
            </w:tcBorders>
            <w:shd w:val="clear" w:color="auto" w:fill="auto"/>
            <w:noWrap/>
            <w:vAlign w:val="center"/>
            <w:hideMark/>
          </w:tcPr>
          <w:p w14:paraId="2C7AB3BF"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RO0002</w:t>
            </w:r>
          </w:p>
        </w:tc>
        <w:tc>
          <w:tcPr>
            <w:tcW w:w="2269" w:type="dxa"/>
            <w:tcBorders>
              <w:top w:val="single" w:sz="4" w:space="0" w:color="8ED973"/>
              <w:left w:val="nil"/>
              <w:bottom w:val="single" w:sz="4" w:space="0" w:color="8ED973"/>
              <w:right w:val="nil"/>
            </w:tcBorders>
            <w:shd w:val="clear" w:color="auto" w:fill="auto"/>
            <w:noWrap/>
            <w:vAlign w:val="center"/>
            <w:hideMark/>
          </w:tcPr>
          <w:p w14:paraId="7A4E6EFD"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12/2/2024 11:30</w:t>
            </w:r>
          </w:p>
        </w:tc>
        <w:tc>
          <w:tcPr>
            <w:tcW w:w="2269" w:type="dxa"/>
            <w:tcBorders>
              <w:top w:val="single" w:sz="4" w:space="0" w:color="8ED973"/>
              <w:left w:val="nil"/>
              <w:bottom w:val="single" w:sz="4" w:space="0" w:color="8ED973"/>
              <w:right w:val="single" w:sz="4" w:space="0" w:color="8ED973"/>
            </w:tcBorders>
            <w:shd w:val="clear" w:color="auto" w:fill="auto"/>
            <w:noWrap/>
            <w:vAlign w:val="center"/>
            <w:hideMark/>
          </w:tcPr>
          <w:p w14:paraId="2E04E07D"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12/11/2024 15:30</w:t>
            </w:r>
          </w:p>
        </w:tc>
      </w:tr>
      <w:tr w:rsidR="00E3420C" w:rsidRPr="00BA1F55" w14:paraId="4F9A339A" w14:textId="77777777" w:rsidTr="00C460D4">
        <w:trPr>
          <w:trHeight w:val="506"/>
          <w:jc w:val="center"/>
        </w:trPr>
        <w:tc>
          <w:tcPr>
            <w:tcW w:w="2270" w:type="dxa"/>
            <w:tcBorders>
              <w:top w:val="single" w:sz="4" w:space="0" w:color="8ED973"/>
              <w:left w:val="single" w:sz="4" w:space="0" w:color="8ED973"/>
              <w:bottom w:val="single" w:sz="4" w:space="0" w:color="8ED973"/>
              <w:right w:val="nil"/>
            </w:tcBorders>
            <w:shd w:val="clear" w:color="DAF2D0" w:fill="DAF2D0"/>
            <w:noWrap/>
            <w:vAlign w:val="center"/>
            <w:hideMark/>
          </w:tcPr>
          <w:p w14:paraId="7F20FE18"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H00003</w:t>
            </w:r>
          </w:p>
        </w:tc>
        <w:tc>
          <w:tcPr>
            <w:tcW w:w="2270" w:type="dxa"/>
            <w:tcBorders>
              <w:top w:val="single" w:sz="4" w:space="0" w:color="8ED973"/>
              <w:left w:val="nil"/>
              <w:bottom w:val="single" w:sz="4" w:space="0" w:color="8ED973"/>
              <w:right w:val="nil"/>
            </w:tcBorders>
            <w:shd w:val="clear" w:color="DAF2D0" w:fill="DAF2D0"/>
            <w:noWrap/>
            <w:vAlign w:val="center"/>
            <w:hideMark/>
          </w:tcPr>
          <w:p w14:paraId="2FC0D52F"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PA0003</w:t>
            </w:r>
          </w:p>
        </w:tc>
        <w:tc>
          <w:tcPr>
            <w:tcW w:w="2269" w:type="dxa"/>
            <w:tcBorders>
              <w:top w:val="single" w:sz="4" w:space="0" w:color="8ED973"/>
              <w:left w:val="nil"/>
              <w:bottom w:val="single" w:sz="4" w:space="0" w:color="8ED973"/>
              <w:right w:val="nil"/>
            </w:tcBorders>
            <w:shd w:val="clear" w:color="DAF2D0" w:fill="DAF2D0"/>
            <w:noWrap/>
            <w:vAlign w:val="center"/>
            <w:hideMark/>
          </w:tcPr>
          <w:p w14:paraId="13BF264C"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RO0003</w:t>
            </w:r>
          </w:p>
        </w:tc>
        <w:tc>
          <w:tcPr>
            <w:tcW w:w="2269" w:type="dxa"/>
            <w:tcBorders>
              <w:top w:val="single" w:sz="4" w:space="0" w:color="8ED973"/>
              <w:left w:val="nil"/>
              <w:bottom w:val="single" w:sz="4" w:space="0" w:color="8ED973"/>
              <w:right w:val="nil"/>
            </w:tcBorders>
            <w:shd w:val="clear" w:color="DAF2D0" w:fill="DAF2D0"/>
            <w:noWrap/>
            <w:vAlign w:val="center"/>
            <w:hideMark/>
          </w:tcPr>
          <w:p w14:paraId="272CEA42"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12/3/2024 12:00</w:t>
            </w:r>
          </w:p>
        </w:tc>
        <w:tc>
          <w:tcPr>
            <w:tcW w:w="2269" w:type="dxa"/>
            <w:tcBorders>
              <w:top w:val="single" w:sz="4" w:space="0" w:color="8ED973"/>
              <w:left w:val="nil"/>
              <w:bottom w:val="single" w:sz="4" w:space="0" w:color="8ED973"/>
              <w:right w:val="single" w:sz="4" w:space="0" w:color="8ED973"/>
            </w:tcBorders>
            <w:shd w:val="clear" w:color="DAF2D0" w:fill="DAF2D0"/>
            <w:noWrap/>
            <w:vAlign w:val="center"/>
            <w:hideMark/>
          </w:tcPr>
          <w:p w14:paraId="0123A5BF"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12/12/2024 16:00</w:t>
            </w:r>
          </w:p>
        </w:tc>
      </w:tr>
      <w:tr w:rsidR="00E3420C" w:rsidRPr="00BA1F55" w14:paraId="48620EC4" w14:textId="77777777" w:rsidTr="00C460D4">
        <w:trPr>
          <w:trHeight w:val="506"/>
          <w:jc w:val="center"/>
        </w:trPr>
        <w:tc>
          <w:tcPr>
            <w:tcW w:w="2270" w:type="dxa"/>
            <w:tcBorders>
              <w:top w:val="single" w:sz="4" w:space="0" w:color="8ED973"/>
              <w:left w:val="single" w:sz="4" w:space="0" w:color="8ED973"/>
              <w:bottom w:val="single" w:sz="4" w:space="0" w:color="8ED973"/>
              <w:right w:val="nil"/>
            </w:tcBorders>
            <w:shd w:val="clear" w:color="auto" w:fill="auto"/>
            <w:noWrap/>
            <w:vAlign w:val="center"/>
            <w:hideMark/>
          </w:tcPr>
          <w:p w14:paraId="69BA8305"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H00004</w:t>
            </w:r>
          </w:p>
        </w:tc>
        <w:tc>
          <w:tcPr>
            <w:tcW w:w="2270" w:type="dxa"/>
            <w:tcBorders>
              <w:top w:val="single" w:sz="4" w:space="0" w:color="8ED973"/>
              <w:left w:val="nil"/>
              <w:bottom w:val="single" w:sz="4" w:space="0" w:color="8ED973"/>
              <w:right w:val="nil"/>
            </w:tcBorders>
            <w:shd w:val="clear" w:color="auto" w:fill="auto"/>
            <w:noWrap/>
            <w:vAlign w:val="center"/>
            <w:hideMark/>
          </w:tcPr>
          <w:p w14:paraId="33414796"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PA0004</w:t>
            </w:r>
          </w:p>
        </w:tc>
        <w:tc>
          <w:tcPr>
            <w:tcW w:w="2269" w:type="dxa"/>
            <w:tcBorders>
              <w:top w:val="single" w:sz="4" w:space="0" w:color="8ED973"/>
              <w:left w:val="nil"/>
              <w:bottom w:val="single" w:sz="4" w:space="0" w:color="8ED973"/>
              <w:right w:val="nil"/>
            </w:tcBorders>
            <w:shd w:val="clear" w:color="auto" w:fill="auto"/>
            <w:noWrap/>
            <w:vAlign w:val="center"/>
            <w:hideMark/>
          </w:tcPr>
          <w:p w14:paraId="6A640721"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RO0004</w:t>
            </w:r>
          </w:p>
        </w:tc>
        <w:tc>
          <w:tcPr>
            <w:tcW w:w="2269" w:type="dxa"/>
            <w:tcBorders>
              <w:top w:val="single" w:sz="4" w:space="0" w:color="8ED973"/>
              <w:left w:val="nil"/>
              <w:bottom w:val="single" w:sz="4" w:space="0" w:color="8ED973"/>
              <w:right w:val="nil"/>
            </w:tcBorders>
            <w:shd w:val="clear" w:color="auto" w:fill="auto"/>
            <w:noWrap/>
            <w:vAlign w:val="center"/>
            <w:hideMark/>
          </w:tcPr>
          <w:p w14:paraId="1A725B53"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12/4/2024 13:00</w:t>
            </w:r>
          </w:p>
        </w:tc>
        <w:tc>
          <w:tcPr>
            <w:tcW w:w="2269" w:type="dxa"/>
            <w:tcBorders>
              <w:top w:val="single" w:sz="4" w:space="0" w:color="8ED973"/>
              <w:left w:val="nil"/>
              <w:bottom w:val="single" w:sz="4" w:space="0" w:color="8ED973"/>
              <w:right w:val="single" w:sz="4" w:space="0" w:color="8ED973"/>
            </w:tcBorders>
            <w:shd w:val="clear" w:color="auto" w:fill="auto"/>
            <w:noWrap/>
            <w:vAlign w:val="center"/>
            <w:hideMark/>
          </w:tcPr>
          <w:p w14:paraId="30264CEE"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12/13/2024 17:00</w:t>
            </w:r>
          </w:p>
        </w:tc>
      </w:tr>
      <w:tr w:rsidR="00E3420C" w:rsidRPr="00BA1F55" w14:paraId="0C42D5B8" w14:textId="77777777" w:rsidTr="00C460D4">
        <w:trPr>
          <w:trHeight w:val="506"/>
          <w:jc w:val="center"/>
        </w:trPr>
        <w:tc>
          <w:tcPr>
            <w:tcW w:w="2270" w:type="dxa"/>
            <w:tcBorders>
              <w:top w:val="single" w:sz="4" w:space="0" w:color="8ED973"/>
              <w:left w:val="single" w:sz="4" w:space="0" w:color="8ED973"/>
              <w:bottom w:val="single" w:sz="4" w:space="0" w:color="8ED973"/>
              <w:right w:val="nil"/>
            </w:tcBorders>
            <w:shd w:val="clear" w:color="DAF2D0" w:fill="DAF2D0"/>
            <w:noWrap/>
            <w:vAlign w:val="center"/>
            <w:hideMark/>
          </w:tcPr>
          <w:p w14:paraId="74DD59E7"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H00005</w:t>
            </w:r>
          </w:p>
        </w:tc>
        <w:tc>
          <w:tcPr>
            <w:tcW w:w="2270" w:type="dxa"/>
            <w:tcBorders>
              <w:top w:val="single" w:sz="4" w:space="0" w:color="8ED973"/>
              <w:left w:val="nil"/>
              <w:bottom w:val="single" w:sz="4" w:space="0" w:color="8ED973"/>
              <w:right w:val="nil"/>
            </w:tcBorders>
            <w:shd w:val="clear" w:color="DAF2D0" w:fill="DAF2D0"/>
            <w:noWrap/>
            <w:vAlign w:val="center"/>
            <w:hideMark/>
          </w:tcPr>
          <w:p w14:paraId="6ACEF7EA"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PA0005</w:t>
            </w:r>
          </w:p>
        </w:tc>
        <w:tc>
          <w:tcPr>
            <w:tcW w:w="2269" w:type="dxa"/>
            <w:tcBorders>
              <w:top w:val="single" w:sz="4" w:space="0" w:color="8ED973"/>
              <w:left w:val="nil"/>
              <w:bottom w:val="single" w:sz="4" w:space="0" w:color="8ED973"/>
              <w:right w:val="nil"/>
            </w:tcBorders>
            <w:shd w:val="clear" w:color="DAF2D0" w:fill="DAF2D0"/>
            <w:noWrap/>
            <w:vAlign w:val="center"/>
            <w:hideMark/>
          </w:tcPr>
          <w:p w14:paraId="2109B5BC"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RO0005</w:t>
            </w:r>
          </w:p>
        </w:tc>
        <w:tc>
          <w:tcPr>
            <w:tcW w:w="2269" w:type="dxa"/>
            <w:tcBorders>
              <w:top w:val="single" w:sz="4" w:space="0" w:color="8ED973"/>
              <w:left w:val="nil"/>
              <w:bottom w:val="single" w:sz="4" w:space="0" w:color="8ED973"/>
              <w:right w:val="nil"/>
            </w:tcBorders>
            <w:shd w:val="clear" w:color="DAF2D0" w:fill="DAF2D0"/>
            <w:noWrap/>
            <w:vAlign w:val="center"/>
            <w:hideMark/>
          </w:tcPr>
          <w:p w14:paraId="0C8DAC2A"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12/5/2024 14:15</w:t>
            </w:r>
          </w:p>
        </w:tc>
        <w:tc>
          <w:tcPr>
            <w:tcW w:w="2269" w:type="dxa"/>
            <w:tcBorders>
              <w:top w:val="single" w:sz="4" w:space="0" w:color="8ED973"/>
              <w:left w:val="nil"/>
              <w:bottom w:val="single" w:sz="4" w:space="0" w:color="8ED973"/>
              <w:right w:val="single" w:sz="4" w:space="0" w:color="8ED973"/>
            </w:tcBorders>
            <w:shd w:val="clear" w:color="DAF2D0" w:fill="DAF2D0"/>
            <w:noWrap/>
            <w:vAlign w:val="center"/>
            <w:hideMark/>
          </w:tcPr>
          <w:p w14:paraId="321289F2"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12/14/2024 18:00</w:t>
            </w:r>
          </w:p>
        </w:tc>
      </w:tr>
      <w:tr w:rsidR="00E3420C" w:rsidRPr="00BA1F55" w14:paraId="2C0EB26C" w14:textId="77777777" w:rsidTr="00C460D4">
        <w:trPr>
          <w:trHeight w:val="506"/>
          <w:jc w:val="center"/>
        </w:trPr>
        <w:tc>
          <w:tcPr>
            <w:tcW w:w="2270" w:type="dxa"/>
            <w:tcBorders>
              <w:top w:val="single" w:sz="4" w:space="0" w:color="8ED973"/>
              <w:left w:val="single" w:sz="4" w:space="0" w:color="8ED973"/>
              <w:bottom w:val="single" w:sz="4" w:space="0" w:color="8ED973"/>
              <w:right w:val="nil"/>
            </w:tcBorders>
            <w:shd w:val="clear" w:color="auto" w:fill="auto"/>
            <w:noWrap/>
            <w:vAlign w:val="center"/>
            <w:hideMark/>
          </w:tcPr>
          <w:p w14:paraId="7B0DAE49"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H00006</w:t>
            </w:r>
          </w:p>
        </w:tc>
        <w:tc>
          <w:tcPr>
            <w:tcW w:w="2270" w:type="dxa"/>
            <w:tcBorders>
              <w:top w:val="single" w:sz="4" w:space="0" w:color="8ED973"/>
              <w:left w:val="nil"/>
              <w:bottom w:val="single" w:sz="4" w:space="0" w:color="8ED973"/>
              <w:right w:val="nil"/>
            </w:tcBorders>
            <w:shd w:val="clear" w:color="auto" w:fill="auto"/>
            <w:noWrap/>
            <w:vAlign w:val="center"/>
            <w:hideMark/>
          </w:tcPr>
          <w:p w14:paraId="56E41A6F"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PA0006</w:t>
            </w:r>
          </w:p>
        </w:tc>
        <w:tc>
          <w:tcPr>
            <w:tcW w:w="2269" w:type="dxa"/>
            <w:tcBorders>
              <w:top w:val="single" w:sz="4" w:space="0" w:color="8ED973"/>
              <w:left w:val="nil"/>
              <w:bottom w:val="single" w:sz="4" w:space="0" w:color="8ED973"/>
              <w:right w:val="nil"/>
            </w:tcBorders>
            <w:shd w:val="clear" w:color="auto" w:fill="auto"/>
            <w:noWrap/>
            <w:vAlign w:val="center"/>
            <w:hideMark/>
          </w:tcPr>
          <w:p w14:paraId="07D6EE2B"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RO0006</w:t>
            </w:r>
          </w:p>
        </w:tc>
        <w:tc>
          <w:tcPr>
            <w:tcW w:w="2269" w:type="dxa"/>
            <w:tcBorders>
              <w:top w:val="single" w:sz="4" w:space="0" w:color="8ED973"/>
              <w:left w:val="nil"/>
              <w:bottom w:val="single" w:sz="4" w:space="0" w:color="8ED973"/>
              <w:right w:val="nil"/>
            </w:tcBorders>
            <w:shd w:val="clear" w:color="auto" w:fill="auto"/>
            <w:noWrap/>
            <w:vAlign w:val="center"/>
            <w:hideMark/>
          </w:tcPr>
          <w:p w14:paraId="5B7B92EE"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12/6/2024 15:30</w:t>
            </w:r>
          </w:p>
        </w:tc>
        <w:tc>
          <w:tcPr>
            <w:tcW w:w="2269" w:type="dxa"/>
            <w:tcBorders>
              <w:top w:val="single" w:sz="4" w:space="0" w:color="8ED973"/>
              <w:left w:val="nil"/>
              <w:bottom w:val="single" w:sz="4" w:space="0" w:color="8ED973"/>
              <w:right w:val="single" w:sz="4" w:space="0" w:color="8ED973"/>
            </w:tcBorders>
            <w:shd w:val="clear" w:color="auto" w:fill="auto"/>
            <w:noWrap/>
            <w:vAlign w:val="center"/>
            <w:hideMark/>
          </w:tcPr>
          <w:p w14:paraId="2EC08DDA"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12/15/2024 19:00</w:t>
            </w:r>
          </w:p>
        </w:tc>
      </w:tr>
      <w:tr w:rsidR="00E3420C" w:rsidRPr="00BA1F55" w14:paraId="567F5B65" w14:textId="77777777" w:rsidTr="00C460D4">
        <w:trPr>
          <w:trHeight w:val="506"/>
          <w:jc w:val="center"/>
        </w:trPr>
        <w:tc>
          <w:tcPr>
            <w:tcW w:w="2270" w:type="dxa"/>
            <w:tcBorders>
              <w:top w:val="single" w:sz="4" w:space="0" w:color="8ED973"/>
              <w:left w:val="single" w:sz="4" w:space="0" w:color="8ED973"/>
              <w:bottom w:val="single" w:sz="4" w:space="0" w:color="8ED973"/>
              <w:right w:val="nil"/>
            </w:tcBorders>
            <w:shd w:val="clear" w:color="DAF2D0" w:fill="DAF2D0"/>
            <w:noWrap/>
            <w:vAlign w:val="center"/>
            <w:hideMark/>
          </w:tcPr>
          <w:p w14:paraId="4ADFA4FD"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H00007</w:t>
            </w:r>
          </w:p>
        </w:tc>
        <w:tc>
          <w:tcPr>
            <w:tcW w:w="2270" w:type="dxa"/>
            <w:tcBorders>
              <w:top w:val="single" w:sz="4" w:space="0" w:color="8ED973"/>
              <w:left w:val="nil"/>
              <w:bottom w:val="single" w:sz="4" w:space="0" w:color="8ED973"/>
              <w:right w:val="nil"/>
            </w:tcBorders>
            <w:shd w:val="clear" w:color="DAF2D0" w:fill="DAF2D0"/>
            <w:noWrap/>
            <w:vAlign w:val="center"/>
            <w:hideMark/>
          </w:tcPr>
          <w:p w14:paraId="00C949E4"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PA0007</w:t>
            </w:r>
          </w:p>
        </w:tc>
        <w:tc>
          <w:tcPr>
            <w:tcW w:w="2269" w:type="dxa"/>
            <w:tcBorders>
              <w:top w:val="single" w:sz="4" w:space="0" w:color="8ED973"/>
              <w:left w:val="nil"/>
              <w:bottom w:val="single" w:sz="4" w:space="0" w:color="8ED973"/>
              <w:right w:val="nil"/>
            </w:tcBorders>
            <w:shd w:val="clear" w:color="DAF2D0" w:fill="DAF2D0"/>
            <w:noWrap/>
            <w:vAlign w:val="center"/>
            <w:hideMark/>
          </w:tcPr>
          <w:p w14:paraId="45246A59"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RO0007</w:t>
            </w:r>
          </w:p>
        </w:tc>
        <w:tc>
          <w:tcPr>
            <w:tcW w:w="2269" w:type="dxa"/>
            <w:tcBorders>
              <w:top w:val="single" w:sz="4" w:space="0" w:color="8ED973"/>
              <w:left w:val="nil"/>
              <w:bottom w:val="single" w:sz="4" w:space="0" w:color="8ED973"/>
              <w:right w:val="nil"/>
            </w:tcBorders>
            <w:shd w:val="clear" w:color="DAF2D0" w:fill="DAF2D0"/>
            <w:noWrap/>
            <w:vAlign w:val="center"/>
            <w:hideMark/>
          </w:tcPr>
          <w:p w14:paraId="2110ACDB"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12/7/2024 16:00</w:t>
            </w:r>
          </w:p>
        </w:tc>
        <w:tc>
          <w:tcPr>
            <w:tcW w:w="2269" w:type="dxa"/>
            <w:tcBorders>
              <w:top w:val="single" w:sz="4" w:space="0" w:color="8ED973"/>
              <w:left w:val="nil"/>
              <w:bottom w:val="single" w:sz="4" w:space="0" w:color="8ED973"/>
              <w:right w:val="single" w:sz="4" w:space="0" w:color="8ED973"/>
            </w:tcBorders>
            <w:shd w:val="clear" w:color="DAF2D0" w:fill="DAF2D0"/>
            <w:noWrap/>
            <w:vAlign w:val="center"/>
            <w:hideMark/>
          </w:tcPr>
          <w:p w14:paraId="17C4084E"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12/16/2024 20:00</w:t>
            </w:r>
          </w:p>
        </w:tc>
      </w:tr>
      <w:tr w:rsidR="00E3420C" w:rsidRPr="00BA1F55" w14:paraId="215949C8" w14:textId="77777777" w:rsidTr="00C460D4">
        <w:trPr>
          <w:trHeight w:val="506"/>
          <w:jc w:val="center"/>
        </w:trPr>
        <w:tc>
          <w:tcPr>
            <w:tcW w:w="2270" w:type="dxa"/>
            <w:tcBorders>
              <w:top w:val="single" w:sz="4" w:space="0" w:color="8ED973"/>
              <w:left w:val="single" w:sz="4" w:space="0" w:color="8ED973"/>
              <w:bottom w:val="single" w:sz="4" w:space="0" w:color="8ED973"/>
              <w:right w:val="nil"/>
            </w:tcBorders>
            <w:shd w:val="clear" w:color="auto" w:fill="auto"/>
            <w:noWrap/>
            <w:vAlign w:val="center"/>
            <w:hideMark/>
          </w:tcPr>
          <w:p w14:paraId="6EE22155"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H00008</w:t>
            </w:r>
          </w:p>
        </w:tc>
        <w:tc>
          <w:tcPr>
            <w:tcW w:w="2270" w:type="dxa"/>
            <w:tcBorders>
              <w:top w:val="single" w:sz="4" w:space="0" w:color="8ED973"/>
              <w:left w:val="nil"/>
              <w:bottom w:val="single" w:sz="4" w:space="0" w:color="8ED973"/>
              <w:right w:val="nil"/>
            </w:tcBorders>
            <w:shd w:val="clear" w:color="auto" w:fill="auto"/>
            <w:noWrap/>
            <w:vAlign w:val="center"/>
            <w:hideMark/>
          </w:tcPr>
          <w:p w14:paraId="7425AC71"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PA0008</w:t>
            </w:r>
          </w:p>
        </w:tc>
        <w:tc>
          <w:tcPr>
            <w:tcW w:w="2269" w:type="dxa"/>
            <w:tcBorders>
              <w:top w:val="single" w:sz="4" w:space="0" w:color="8ED973"/>
              <w:left w:val="nil"/>
              <w:bottom w:val="single" w:sz="4" w:space="0" w:color="8ED973"/>
              <w:right w:val="nil"/>
            </w:tcBorders>
            <w:shd w:val="clear" w:color="auto" w:fill="auto"/>
            <w:noWrap/>
            <w:vAlign w:val="center"/>
            <w:hideMark/>
          </w:tcPr>
          <w:p w14:paraId="645560E9"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RO0008</w:t>
            </w:r>
          </w:p>
        </w:tc>
        <w:tc>
          <w:tcPr>
            <w:tcW w:w="2269" w:type="dxa"/>
            <w:tcBorders>
              <w:top w:val="single" w:sz="4" w:space="0" w:color="8ED973"/>
              <w:left w:val="nil"/>
              <w:bottom w:val="single" w:sz="4" w:space="0" w:color="8ED973"/>
              <w:right w:val="nil"/>
            </w:tcBorders>
            <w:shd w:val="clear" w:color="auto" w:fill="auto"/>
            <w:noWrap/>
            <w:vAlign w:val="center"/>
            <w:hideMark/>
          </w:tcPr>
          <w:p w14:paraId="3A73C035"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12/8/2024 17:15</w:t>
            </w:r>
          </w:p>
        </w:tc>
        <w:tc>
          <w:tcPr>
            <w:tcW w:w="2269" w:type="dxa"/>
            <w:tcBorders>
              <w:top w:val="single" w:sz="4" w:space="0" w:color="8ED973"/>
              <w:left w:val="nil"/>
              <w:bottom w:val="single" w:sz="4" w:space="0" w:color="8ED973"/>
              <w:right w:val="single" w:sz="4" w:space="0" w:color="8ED973"/>
            </w:tcBorders>
            <w:shd w:val="clear" w:color="auto" w:fill="auto"/>
            <w:noWrap/>
            <w:vAlign w:val="center"/>
            <w:hideMark/>
          </w:tcPr>
          <w:p w14:paraId="05A18ADF"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12/17/2024 21:00</w:t>
            </w:r>
          </w:p>
        </w:tc>
      </w:tr>
      <w:tr w:rsidR="00E3420C" w:rsidRPr="00BA1F55" w14:paraId="303A47E2" w14:textId="77777777" w:rsidTr="00C460D4">
        <w:trPr>
          <w:trHeight w:val="506"/>
          <w:jc w:val="center"/>
        </w:trPr>
        <w:tc>
          <w:tcPr>
            <w:tcW w:w="2270" w:type="dxa"/>
            <w:tcBorders>
              <w:top w:val="single" w:sz="4" w:space="0" w:color="8ED973"/>
              <w:left w:val="single" w:sz="4" w:space="0" w:color="8ED973"/>
              <w:bottom w:val="single" w:sz="4" w:space="0" w:color="8ED973"/>
              <w:right w:val="nil"/>
            </w:tcBorders>
            <w:shd w:val="clear" w:color="DAF2D0" w:fill="DAF2D0"/>
            <w:noWrap/>
            <w:vAlign w:val="center"/>
            <w:hideMark/>
          </w:tcPr>
          <w:p w14:paraId="79703D0B"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H00009</w:t>
            </w:r>
          </w:p>
        </w:tc>
        <w:tc>
          <w:tcPr>
            <w:tcW w:w="2270" w:type="dxa"/>
            <w:tcBorders>
              <w:top w:val="single" w:sz="4" w:space="0" w:color="8ED973"/>
              <w:left w:val="nil"/>
              <w:bottom w:val="single" w:sz="4" w:space="0" w:color="8ED973"/>
              <w:right w:val="nil"/>
            </w:tcBorders>
            <w:shd w:val="clear" w:color="DAF2D0" w:fill="DAF2D0"/>
            <w:noWrap/>
            <w:vAlign w:val="center"/>
            <w:hideMark/>
          </w:tcPr>
          <w:p w14:paraId="61E2C275"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PA0009</w:t>
            </w:r>
          </w:p>
        </w:tc>
        <w:tc>
          <w:tcPr>
            <w:tcW w:w="2269" w:type="dxa"/>
            <w:tcBorders>
              <w:top w:val="single" w:sz="4" w:space="0" w:color="8ED973"/>
              <w:left w:val="nil"/>
              <w:bottom w:val="single" w:sz="4" w:space="0" w:color="8ED973"/>
              <w:right w:val="nil"/>
            </w:tcBorders>
            <w:shd w:val="clear" w:color="DAF2D0" w:fill="DAF2D0"/>
            <w:noWrap/>
            <w:vAlign w:val="center"/>
            <w:hideMark/>
          </w:tcPr>
          <w:p w14:paraId="534AFF42"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RO0009</w:t>
            </w:r>
          </w:p>
        </w:tc>
        <w:tc>
          <w:tcPr>
            <w:tcW w:w="2269" w:type="dxa"/>
            <w:tcBorders>
              <w:top w:val="single" w:sz="4" w:space="0" w:color="8ED973"/>
              <w:left w:val="nil"/>
              <w:bottom w:val="single" w:sz="4" w:space="0" w:color="8ED973"/>
              <w:right w:val="nil"/>
            </w:tcBorders>
            <w:shd w:val="clear" w:color="DAF2D0" w:fill="DAF2D0"/>
            <w:noWrap/>
            <w:vAlign w:val="center"/>
            <w:hideMark/>
          </w:tcPr>
          <w:p w14:paraId="7F2F715F"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12/9/2024 18:30</w:t>
            </w:r>
          </w:p>
        </w:tc>
        <w:tc>
          <w:tcPr>
            <w:tcW w:w="2269" w:type="dxa"/>
            <w:tcBorders>
              <w:top w:val="single" w:sz="4" w:space="0" w:color="8ED973"/>
              <w:left w:val="nil"/>
              <w:bottom w:val="single" w:sz="4" w:space="0" w:color="8ED973"/>
              <w:right w:val="single" w:sz="4" w:space="0" w:color="8ED973"/>
            </w:tcBorders>
            <w:shd w:val="clear" w:color="DAF2D0" w:fill="DAF2D0"/>
            <w:noWrap/>
            <w:vAlign w:val="center"/>
            <w:hideMark/>
          </w:tcPr>
          <w:p w14:paraId="5A1D4704"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12/18/2024 22:00</w:t>
            </w:r>
          </w:p>
        </w:tc>
      </w:tr>
      <w:tr w:rsidR="00E3420C" w:rsidRPr="00BA1F55" w14:paraId="5F772157" w14:textId="77777777" w:rsidTr="00C460D4">
        <w:trPr>
          <w:trHeight w:val="506"/>
          <w:jc w:val="center"/>
        </w:trPr>
        <w:tc>
          <w:tcPr>
            <w:tcW w:w="2270" w:type="dxa"/>
            <w:tcBorders>
              <w:top w:val="single" w:sz="4" w:space="0" w:color="8ED973"/>
              <w:left w:val="single" w:sz="4" w:space="0" w:color="8ED973"/>
              <w:bottom w:val="single" w:sz="4" w:space="0" w:color="8ED973"/>
              <w:right w:val="nil"/>
            </w:tcBorders>
            <w:shd w:val="clear" w:color="auto" w:fill="auto"/>
            <w:noWrap/>
            <w:vAlign w:val="center"/>
            <w:hideMark/>
          </w:tcPr>
          <w:p w14:paraId="46E4845D"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H00010</w:t>
            </w:r>
          </w:p>
        </w:tc>
        <w:tc>
          <w:tcPr>
            <w:tcW w:w="2270" w:type="dxa"/>
            <w:tcBorders>
              <w:top w:val="single" w:sz="4" w:space="0" w:color="8ED973"/>
              <w:left w:val="nil"/>
              <w:bottom w:val="single" w:sz="4" w:space="0" w:color="8ED973"/>
              <w:right w:val="nil"/>
            </w:tcBorders>
            <w:shd w:val="clear" w:color="auto" w:fill="auto"/>
            <w:noWrap/>
            <w:vAlign w:val="center"/>
            <w:hideMark/>
          </w:tcPr>
          <w:p w14:paraId="47B6C6C4"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PA0010</w:t>
            </w:r>
          </w:p>
        </w:tc>
        <w:tc>
          <w:tcPr>
            <w:tcW w:w="2269" w:type="dxa"/>
            <w:tcBorders>
              <w:top w:val="single" w:sz="4" w:space="0" w:color="8ED973"/>
              <w:left w:val="nil"/>
              <w:bottom w:val="single" w:sz="4" w:space="0" w:color="8ED973"/>
              <w:right w:val="nil"/>
            </w:tcBorders>
            <w:shd w:val="clear" w:color="auto" w:fill="auto"/>
            <w:noWrap/>
            <w:vAlign w:val="center"/>
            <w:hideMark/>
          </w:tcPr>
          <w:p w14:paraId="49F42505"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RO0010</w:t>
            </w:r>
          </w:p>
        </w:tc>
        <w:tc>
          <w:tcPr>
            <w:tcW w:w="2269" w:type="dxa"/>
            <w:tcBorders>
              <w:top w:val="single" w:sz="4" w:space="0" w:color="8ED973"/>
              <w:left w:val="nil"/>
              <w:bottom w:val="single" w:sz="4" w:space="0" w:color="8ED973"/>
              <w:right w:val="nil"/>
            </w:tcBorders>
            <w:shd w:val="clear" w:color="auto" w:fill="auto"/>
            <w:noWrap/>
            <w:vAlign w:val="center"/>
            <w:hideMark/>
          </w:tcPr>
          <w:p w14:paraId="363D0629"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12/10/2024 19:00</w:t>
            </w:r>
          </w:p>
        </w:tc>
        <w:tc>
          <w:tcPr>
            <w:tcW w:w="2269" w:type="dxa"/>
            <w:tcBorders>
              <w:top w:val="single" w:sz="4" w:space="0" w:color="8ED973"/>
              <w:left w:val="nil"/>
              <w:bottom w:val="single" w:sz="4" w:space="0" w:color="8ED973"/>
              <w:right w:val="single" w:sz="4" w:space="0" w:color="8ED973"/>
            </w:tcBorders>
            <w:shd w:val="clear" w:color="auto" w:fill="auto"/>
            <w:noWrap/>
            <w:vAlign w:val="center"/>
            <w:hideMark/>
          </w:tcPr>
          <w:p w14:paraId="5E222876"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12/19/2024 23:00</w:t>
            </w:r>
          </w:p>
        </w:tc>
      </w:tr>
    </w:tbl>
    <w:p w14:paraId="7846E4B6" w14:textId="77777777" w:rsidR="00E3420C" w:rsidRPr="00BA1F55" w:rsidRDefault="00C460D4" w:rsidP="00C460D4">
      <w:pPr>
        <w:spacing w:before="149" w:line="360" w:lineRule="auto"/>
        <w:ind w:right="622"/>
        <w:jc w:val="center"/>
        <w:rPr>
          <w:b/>
          <w:bCs/>
          <w:sz w:val="26"/>
          <w:szCs w:val="26"/>
        </w:rPr>
      </w:pPr>
      <w:r w:rsidRPr="00BA1F55">
        <w:rPr>
          <w:b/>
          <w:bCs/>
          <w:sz w:val="26"/>
          <w:szCs w:val="26"/>
        </w:rPr>
        <w:br w:type="page"/>
      </w:r>
    </w:p>
    <w:p w14:paraId="52C11FB7" w14:textId="1CCC24A1" w:rsidR="00460372" w:rsidRPr="001D5C93" w:rsidRDefault="00EA416E" w:rsidP="00EA416E">
      <w:pPr>
        <w:pStyle w:val="Heading1"/>
        <w:rPr>
          <w:sz w:val="34"/>
          <w:szCs w:val="34"/>
        </w:rPr>
      </w:pPr>
      <w:r w:rsidRPr="001D5C93">
        <w:rPr>
          <w:sz w:val="34"/>
          <w:szCs w:val="34"/>
        </w:rPr>
        <w:lastRenderedPageBreak/>
        <w:t xml:space="preserve">                </w:t>
      </w:r>
      <w:bookmarkStart w:id="159" w:name="_Toc186822839"/>
      <w:bookmarkStart w:id="160" w:name="_Toc186823468"/>
      <w:bookmarkStart w:id="161" w:name="_Toc186824333"/>
      <w:bookmarkStart w:id="162" w:name="_Toc186825732"/>
      <w:bookmarkStart w:id="163" w:name="_Toc186825525"/>
      <w:bookmarkStart w:id="164" w:name="_Toc186825610"/>
      <w:r w:rsidR="008F21EF" w:rsidRPr="001D5C93">
        <w:rPr>
          <w:sz w:val="34"/>
          <w:szCs w:val="34"/>
        </w:rPr>
        <w:t xml:space="preserve">CHƯƠNG </w:t>
      </w:r>
      <w:r w:rsidR="00A760B2" w:rsidRPr="001D5C93">
        <w:rPr>
          <w:sz w:val="34"/>
          <w:szCs w:val="34"/>
        </w:rPr>
        <w:t>4:</w:t>
      </w:r>
      <w:r w:rsidR="00A760B2" w:rsidRPr="001D5C93">
        <w:rPr>
          <w:spacing w:val="-1"/>
          <w:sz w:val="34"/>
          <w:szCs w:val="34"/>
        </w:rPr>
        <w:t xml:space="preserve"> </w:t>
      </w:r>
      <w:r w:rsidR="00A760B2" w:rsidRPr="001D5C93">
        <w:rPr>
          <w:sz w:val="34"/>
          <w:szCs w:val="34"/>
        </w:rPr>
        <w:t>XÂY</w:t>
      </w:r>
      <w:r w:rsidR="00A760B2" w:rsidRPr="001D5C93">
        <w:rPr>
          <w:spacing w:val="-2"/>
          <w:sz w:val="34"/>
          <w:szCs w:val="34"/>
        </w:rPr>
        <w:t xml:space="preserve"> </w:t>
      </w:r>
      <w:r w:rsidR="00A760B2" w:rsidRPr="001D5C93">
        <w:rPr>
          <w:sz w:val="34"/>
          <w:szCs w:val="34"/>
        </w:rPr>
        <w:t>DỰNG</w:t>
      </w:r>
      <w:r w:rsidR="00A760B2" w:rsidRPr="001D5C93">
        <w:rPr>
          <w:spacing w:val="-3"/>
          <w:sz w:val="34"/>
          <w:szCs w:val="34"/>
        </w:rPr>
        <w:t xml:space="preserve"> </w:t>
      </w:r>
      <w:r w:rsidR="00A760B2" w:rsidRPr="001D5C93">
        <w:rPr>
          <w:sz w:val="34"/>
          <w:szCs w:val="34"/>
        </w:rPr>
        <w:t>ỨNG</w:t>
      </w:r>
      <w:r w:rsidR="00A760B2" w:rsidRPr="001D5C93">
        <w:rPr>
          <w:spacing w:val="-2"/>
          <w:sz w:val="34"/>
          <w:szCs w:val="34"/>
        </w:rPr>
        <w:t xml:space="preserve"> </w:t>
      </w:r>
      <w:r w:rsidR="00A760B2" w:rsidRPr="001D5C93">
        <w:rPr>
          <w:spacing w:val="-4"/>
          <w:sz w:val="34"/>
          <w:szCs w:val="34"/>
        </w:rPr>
        <w:t>DỤNG</w:t>
      </w:r>
      <w:bookmarkEnd w:id="159"/>
      <w:bookmarkEnd w:id="160"/>
      <w:bookmarkEnd w:id="161"/>
      <w:bookmarkEnd w:id="162"/>
      <w:bookmarkEnd w:id="163"/>
      <w:bookmarkEnd w:id="164"/>
    </w:p>
    <w:p w14:paraId="55EA8439" w14:textId="77777777" w:rsidR="007326D7" w:rsidRPr="006853E9" w:rsidRDefault="007326D7">
      <w:pPr>
        <w:pStyle w:val="BodyText"/>
        <w:rPr>
          <w:b/>
          <w:bCs/>
        </w:rPr>
      </w:pPr>
    </w:p>
    <w:p w14:paraId="20DF6942" w14:textId="77777777" w:rsidR="000477E8" w:rsidRPr="006853E9" w:rsidRDefault="00AE6D4F" w:rsidP="00533126">
      <w:pPr>
        <w:pStyle w:val="Heading2"/>
        <w:numPr>
          <w:ilvl w:val="0"/>
          <w:numId w:val="62"/>
        </w:numPr>
        <w:rPr>
          <w:b/>
          <w:bCs/>
          <w:sz w:val="28"/>
          <w:szCs w:val="28"/>
        </w:rPr>
      </w:pPr>
      <w:bookmarkStart w:id="165" w:name="_Toc186822840"/>
      <w:bookmarkStart w:id="166" w:name="_Toc186823469"/>
      <w:bookmarkStart w:id="167" w:name="_Toc186824334"/>
      <w:bookmarkStart w:id="168" w:name="_Toc186825733"/>
      <w:bookmarkStart w:id="169" w:name="_Toc186825526"/>
      <w:bookmarkStart w:id="170" w:name="_Toc186825611"/>
      <w:r w:rsidRPr="006853E9">
        <w:rPr>
          <w:b/>
          <w:bCs/>
          <w:sz w:val="28"/>
          <w:szCs w:val="28"/>
        </w:rPr>
        <w:t>Giao diện đăng nhập</w:t>
      </w:r>
      <w:bookmarkEnd w:id="165"/>
      <w:bookmarkEnd w:id="166"/>
      <w:bookmarkEnd w:id="167"/>
      <w:bookmarkEnd w:id="168"/>
      <w:bookmarkEnd w:id="169"/>
      <w:bookmarkEnd w:id="170"/>
    </w:p>
    <w:p w14:paraId="35D5C7B1" w14:textId="77777777" w:rsidR="00F60F36" w:rsidRPr="005345BE" w:rsidRDefault="00F60F36" w:rsidP="00533126">
      <w:pPr>
        <w:pStyle w:val="Heading3"/>
        <w:numPr>
          <w:ilvl w:val="0"/>
          <w:numId w:val="63"/>
        </w:numPr>
        <w:rPr>
          <w:sz w:val="28"/>
          <w:szCs w:val="28"/>
        </w:rPr>
      </w:pPr>
      <w:bookmarkStart w:id="171" w:name="_Toc186822841"/>
      <w:bookmarkStart w:id="172" w:name="_Toc186823470"/>
      <w:bookmarkStart w:id="173" w:name="_Toc186824335"/>
      <w:bookmarkStart w:id="174" w:name="_Toc186825734"/>
      <w:bookmarkStart w:id="175" w:name="_Toc186825527"/>
      <w:bookmarkStart w:id="176" w:name="_Toc186825612"/>
      <w:r w:rsidRPr="005345BE">
        <w:rPr>
          <w:sz w:val="28"/>
          <w:szCs w:val="28"/>
        </w:rPr>
        <w:t>Màn hình đăng nhập</w:t>
      </w:r>
      <w:bookmarkEnd w:id="171"/>
      <w:bookmarkEnd w:id="172"/>
      <w:bookmarkEnd w:id="173"/>
      <w:bookmarkEnd w:id="174"/>
      <w:bookmarkEnd w:id="175"/>
      <w:bookmarkEnd w:id="176"/>
    </w:p>
    <w:p w14:paraId="655AAC69" w14:textId="77777777" w:rsidR="008D3DF7" w:rsidRPr="00BA1F55" w:rsidRDefault="00EA416E" w:rsidP="00EA416E">
      <w:pPr>
        <w:pStyle w:val="BodyText"/>
        <w:ind w:left="426"/>
        <w:jc w:val="center"/>
      </w:pPr>
      <w:r w:rsidRPr="00BA1F55">
        <w:drawing>
          <wp:inline distT="0" distB="0" distL="0" distR="0" wp14:anchorId="56522931" wp14:editId="290326D3">
            <wp:extent cx="3852517" cy="2533650"/>
            <wp:effectExtent l="0" t="0" r="0" b="0"/>
            <wp:docPr id="1094372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7223" name=""/>
                    <pic:cNvPicPr/>
                  </pic:nvPicPr>
                  <pic:blipFill>
                    <a:blip r:embed="rId13"/>
                    <a:stretch>
                      <a:fillRect/>
                    </a:stretch>
                  </pic:blipFill>
                  <pic:spPr>
                    <a:xfrm>
                      <a:off x="0" y="0"/>
                      <a:ext cx="3852517" cy="2533650"/>
                    </a:xfrm>
                    <a:prstGeom prst="rect">
                      <a:avLst/>
                    </a:prstGeom>
                  </pic:spPr>
                </pic:pic>
              </a:graphicData>
            </a:graphic>
          </wp:inline>
        </w:drawing>
      </w:r>
    </w:p>
    <w:p w14:paraId="6295338D" w14:textId="77777777" w:rsidR="00F65527" w:rsidRPr="00BA1F55" w:rsidRDefault="00F65527" w:rsidP="00EA416E">
      <w:pPr>
        <w:pStyle w:val="BodyText"/>
        <w:ind w:left="426"/>
      </w:pPr>
    </w:p>
    <w:p w14:paraId="10E78849" w14:textId="77777777" w:rsidR="00F65527" w:rsidRPr="005345BE" w:rsidRDefault="005875F7" w:rsidP="00533126">
      <w:pPr>
        <w:pStyle w:val="Heading3"/>
        <w:numPr>
          <w:ilvl w:val="0"/>
          <w:numId w:val="63"/>
        </w:numPr>
        <w:rPr>
          <w:sz w:val="28"/>
          <w:szCs w:val="28"/>
        </w:rPr>
      </w:pPr>
      <w:bookmarkStart w:id="177" w:name="_Toc186822842"/>
      <w:bookmarkStart w:id="178" w:name="_Toc186823471"/>
      <w:bookmarkStart w:id="179" w:name="_Toc186824336"/>
      <w:bookmarkStart w:id="180" w:name="_Toc186825735"/>
      <w:bookmarkStart w:id="181" w:name="_Toc186825528"/>
      <w:bookmarkStart w:id="182" w:name="_Toc186825613"/>
      <w:r w:rsidRPr="005345BE">
        <w:rPr>
          <w:sz w:val="28"/>
          <w:szCs w:val="28"/>
        </w:rPr>
        <w:t>Mô tả chức năng</w:t>
      </w:r>
      <w:bookmarkEnd w:id="177"/>
      <w:bookmarkEnd w:id="178"/>
      <w:bookmarkEnd w:id="179"/>
      <w:bookmarkEnd w:id="180"/>
      <w:bookmarkEnd w:id="181"/>
      <w:bookmarkEnd w:id="182"/>
    </w:p>
    <w:p w14:paraId="1D6406C1" w14:textId="77777777" w:rsidR="007A3794" w:rsidRPr="00BA1F55" w:rsidRDefault="007A3794" w:rsidP="00533126">
      <w:pPr>
        <w:pStyle w:val="BodyText"/>
        <w:numPr>
          <w:ilvl w:val="0"/>
          <w:numId w:val="57"/>
        </w:numPr>
      </w:pPr>
      <w:r w:rsidRPr="00BA1F55">
        <w:t xml:space="preserve">Cửa sổ login sẽ xuất hiện khi chạy ứng dụng. </w:t>
      </w:r>
    </w:p>
    <w:p w14:paraId="2163D05D" w14:textId="77777777" w:rsidR="007A3794" w:rsidRPr="00BA1F55" w:rsidRDefault="007A3794" w:rsidP="00533126">
      <w:pPr>
        <w:pStyle w:val="BodyText"/>
        <w:numPr>
          <w:ilvl w:val="0"/>
          <w:numId w:val="57"/>
        </w:numPr>
      </w:pPr>
      <w:r w:rsidRPr="00BA1F55">
        <w:t xml:space="preserve">Người dùng nhập tên tài khoản và mật khẩu vào 2 Textbox. </w:t>
      </w:r>
    </w:p>
    <w:p w14:paraId="0D3D46BF" w14:textId="77777777" w:rsidR="007A3794" w:rsidRPr="00BA1F55" w:rsidRDefault="007A3794" w:rsidP="00533126">
      <w:pPr>
        <w:pStyle w:val="BodyText"/>
        <w:numPr>
          <w:ilvl w:val="0"/>
          <w:numId w:val="57"/>
        </w:numPr>
      </w:pPr>
      <w:r w:rsidRPr="00BA1F55">
        <w:t>Khi nhấn nút đăng nhập sẽ chuyển tới màn hình chính.</w:t>
      </w:r>
    </w:p>
    <w:p w14:paraId="02CFC164" w14:textId="77777777" w:rsidR="007A3794" w:rsidRPr="0082409F" w:rsidRDefault="007A3794" w:rsidP="00533126">
      <w:pPr>
        <w:pStyle w:val="BodyText"/>
        <w:numPr>
          <w:ilvl w:val="0"/>
          <w:numId w:val="57"/>
        </w:numPr>
        <w:rPr>
          <w:lang w:val="vi"/>
        </w:rPr>
      </w:pPr>
      <w:r w:rsidRPr="00BA1F55">
        <w:t xml:space="preserve">Khi </w:t>
      </w:r>
      <w:r w:rsidR="00AF38D6" w:rsidRPr="0082409F">
        <w:rPr>
          <w:lang w:val="vi"/>
        </w:rPr>
        <w:t xml:space="preserve">chọn vào ô “Nhớ mật khẩu” thì </w:t>
      </w:r>
      <w:r w:rsidR="00957DAD" w:rsidRPr="0082409F">
        <w:rPr>
          <w:lang w:val="vi"/>
        </w:rPr>
        <w:t xml:space="preserve">những lần đăng nhập sau của tài khoản đó </w:t>
      </w:r>
      <w:r w:rsidR="00734BBB" w:rsidRPr="0082409F">
        <w:rPr>
          <w:lang w:val="vi"/>
        </w:rPr>
        <w:t>chỉ cần nhập đúng tên tài khoản thì mật khẩu sẽ tự hiện lên.</w:t>
      </w:r>
    </w:p>
    <w:p w14:paraId="773ACF0C" w14:textId="77777777" w:rsidR="00920F5E" w:rsidRDefault="00920F5E" w:rsidP="00533126">
      <w:pPr>
        <w:pStyle w:val="BodyText"/>
        <w:numPr>
          <w:ilvl w:val="0"/>
          <w:numId w:val="57"/>
        </w:numPr>
        <w:rPr>
          <w:color w:val="000000" w:themeColor="text1"/>
          <w:lang w:val="vi"/>
        </w:rPr>
      </w:pPr>
      <w:r w:rsidRPr="0082409F">
        <w:rPr>
          <w:color w:val="000000" w:themeColor="text1"/>
          <w:lang w:val="vi"/>
        </w:rPr>
        <w:t xml:space="preserve">Nút hình con mắt giúp ẩn hoặc hiện mật khẩu </w:t>
      </w:r>
      <w:r w:rsidR="00A37DB7" w:rsidRPr="0082409F">
        <w:rPr>
          <w:color w:val="000000" w:themeColor="text1"/>
          <w:lang w:val="vi"/>
        </w:rPr>
        <w:t>khi</w:t>
      </w:r>
      <w:r w:rsidR="00BA365F" w:rsidRPr="0082409F">
        <w:rPr>
          <w:color w:val="000000" w:themeColor="text1"/>
          <w:lang w:val="vi"/>
        </w:rPr>
        <w:t xml:space="preserve"> khi</w:t>
      </w:r>
      <w:r w:rsidRPr="0082409F">
        <w:rPr>
          <w:color w:val="000000" w:themeColor="text1"/>
          <w:lang w:val="vi"/>
        </w:rPr>
        <w:t xml:space="preserve"> đăng nhập.</w:t>
      </w:r>
    </w:p>
    <w:p w14:paraId="262608A2" w14:textId="77777777" w:rsidR="008B2060" w:rsidRPr="0082409F" w:rsidRDefault="008B2060" w:rsidP="00533126">
      <w:pPr>
        <w:pStyle w:val="BodyText"/>
        <w:numPr>
          <w:ilvl w:val="0"/>
          <w:numId w:val="57"/>
        </w:numPr>
        <w:rPr>
          <w:lang w:val="vi"/>
        </w:rPr>
      </w:pPr>
      <w:r>
        <w:rPr>
          <w:color w:val="000000" w:themeColor="text1"/>
          <w:lang w:val="vi"/>
        </w:rPr>
        <w:t xml:space="preserve">Khi đăng nhập thành công, </w:t>
      </w:r>
      <w:r w:rsidR="00584CAA">
        <w:rPr>
          <w:color w:val="000000" w:themeColor="text1"/>
          <w:lang w:val="vi"/>
        </w:rPr>
        <w:t xml:space="preserve">hệ thống sẽ xuất hiện cửa sổ giao diện theo vai trò của người dùng (ADMIN, </w:t>
      </w:r>
      <w:r w:rsidR="00157939">
        <w:rPr>
          <w:color w:val="000000" w:themeColor="text1"/>
          <w:lang w:val="vi"/>
        </w:rPr>
        <w:t xml:space="preserve">Bác sĩ, Dược sĩ, Điều dưỡng) </w:t>
      </w:r>
    </w:p>
    <w:p w14:paraId="713A4299" w14:textId="77777777" w:rsidR="001D5C93" w:rsidRPr="0082409F" w:rsidRDefault="001D5C93" w:rsidP="001D5C93">
      <w:pPr>
        <w:pStyle w:val="BodyText"/>
        <w:ind w:left="66"/>
        <w:rPr>
          <w:lang w:val="vi"/>
        </w:rPr>
      </w:pPr>
    </w:p>
    <w:p w14:paraId="1C25F06B" w14:textId="77777777" w:rsidR="00743BE2" w:rsidRDefault="00743BE2" w:rsidP="00EA416E">
      <w:pPr>
        <w:pStyle w:val="BodyText"/>
        <w:ind w:left="426"/>
        <w:rPr>
          <w:lang w:val="vi"/>
        </w:rPr>
      </w:pPr>
    </w:p>
    <w:p w14:paraId="7684E9DF" w14:textId="77777777" w:rsidR="00743BE2" w:rsidRDefault="00743BE2">
      <w:pPr>
        <w:pStyle w:val="BodyText"/>
        <w:rPr>
          <w:lang w:val="vi"/>
        </w:rPr>
      </w:pPr>
    </w:p>
    <w:p w14:paraId="640D0845" w14:textId="77777777" w:rsidR="00743BE2" w:rsidRDefault="00743BE2">
      <w:pPr>
        <w:pStyle w:val="BodyText"/>
        <w:rPr>
          <w:lang w:val="vi"/>
        </w:rPr>
      </w:pPr>
    </w:p>
    <w:p w14:paraId="63032D6F" w14:textId="77777777" w:rsidR="00743BE2" w:rsidRDefault="00743BE2">
      <w:pPr>
        <w:pStyle w:val="BodyText"/>
        <w:rPr>
          <w:lang w:val="vi"/>
        </w:rPr>
      </w:pPr>
    </w:p>
    <w:p w14:paraId="0BF2EA85" w14:textId="77777777" w:rsidR="00743BE2" w:rsidRDefault="00743BE2">
      <w:pPr>
        <w:pStyle w:val="BodyText"/>
        <w:rPr>
          <w:lang w:val="vi"/>
        </w:rPr>
      </w:pPr>
    </w:p>
    <w:p w14:paraId="011BB913" w14:textId="77777777" w:rsidR="00743BE2" w:rsidRDefault="00743BE2">
      <w:pPr>
        <w:pStyle w:val="BodyText"/>
        <w:rPr>
          <w:lang w:val="vi"/>
        </w:rPr>
      </w:pPr>
    </w:p>
    <w:p w14:paraId="1F97CFB1" w14:textId="77777777" w:rsidR="00743BE2" w:rsidRDefault="00743BE2">
      <w:pPr>
        <w:pStyle w:val="BodyText"/>
        <w:rPr>
          <w:lang w:val="vi"/>
        </w:rPr>
      </w:pPr>
    </w:p>
    <w:p w14:paraId="1E077F36" w14:textId="77777777" w:rsidR="00743BE2" w:rsidRDefault="00743BE2">
      <w:pPr>
        <w:pStyle w:val="BodyText"/>
        <w:rPr>
          <w:lang w:val="vi"/>
        </w:rPr>
      </w:pPr>
    </w:p>
    <w:p w14:paraId="20A80BA8" w14:textId="77777777" w:rsidR="00743BE2" w:rsidRDefault="00743BE2">
      <w:pPr>
        <w:pStyle w:val="BodyText"/>
        <w:rPr>
          <w:lang w:val="vi"/>
        </w:rPr>
      </w:pPr>
    </w:p>
    <w:p w14:paraId="69D3DD5F" w14:textId="77777777" w:rsidR="00743BE2" w:rsidRDefault="00743BE2">
      <w:pPr>
        <w:pStyle w:val="BodyText"/>
        <w:rPr>
          <w:lang w:val="vi"/>
        </w:rPr>
      </w:pPr>
    </w:p>
    <w:p w14:paraId="7FE06395" w14:textId="77777777" w:rsidR="00743BE2" w:rsidRDefault="00743BE2">
      <w:pPr>
        <w:pStyle w:val="BodyText"/>
        <w:rPr>
          <w:lang w:val="vi"/>
        </w:rPr>
      </w:pPr>
    </w:p>
    <w:p w14:paraId="5E593A05" w14:textId="77777777" w:rsidR="00743BE2" w:rsidRDefault="00743BE2">
      <w:pPr>
        <w:pStyle w:val="BodyText"/>
        <w:rPr>
          <w:lang w:val="vi"/>
        </w:rPr>
      </w:pPr>
    </w:p>
    <w:p w14:paraId="507B7B99" w14:textId="11F7F5B3" w:rsidR="002F396B" w:rsidRDefault="002F396B">
      <w:pPr>
        <w:pStyle w:val="BodyText"/>
        <w:rPr>
          <w:lang w:val="vi"/>
        </w:rPr>
      </w:pPr>
    </w:p>
    <w:p w14:paraId="4E1E03F5" w14:textId="77777777" w:rsidR="002F396B" w:rsidRDefault="002F396B">
      <w:pPr>
        <w:pStyle w:val="BodyText"/>
        <w:rPr>
          <w:lang w:val="vi"/>
        </w:rPr>
      </w:pPr>
    </w:p>
    <w:p w14:paraId="10AC6E49" w14:textId="77777777" w:rsidR="002F396B" w:rsidRDefault="002F396B">
      <w:pPr>
        <w:pStyle w:val="BodyText"/>
        <w:rPr>
          <w:lang w:val="vi"/>
        </w:rPr>
      </w:pPr>
    </w:p>
    <w:p w14:paraId="6AF2A48C" w14:textId="77777777" w:rsidR="002F396B" w:rsidRDefault="002F396B">
      <w:pPr>
        <w:pStyle w:val="BodyText"/>
        <w:rPr>
          <w:lang w:val="vi"/>
        </w:rPr>
      </w:pPr>
    </w:p>
    <w:p w14:paraId="7945EA4C" w14:textId="77777777" w:rsidR="002F396B" w:rsidRPr="001D5C93" w:rsidRDefault="002F396B">
      <w:pPr>
        <w:pStyle w:val="BodyText"/>
      </w:pPr>
    </w:p>
    <w:p w14:paraId="2013CB6D" w14:textId="77777777" w:rsidR="00743BE2" w:rsidRDefault="00743BE2">
      <w:pPr>
        <w:pStyle w:val="BodyText"/>
        <w:rPr>
          <w:lang w:val="vi"/>
        </w:rPr>
      </w:pPr>
    </w:p>
    <w:p w14:paraId="326FE6DF" w14:textId="77777777" w:rsidR="00743BE2" w:rsidRDefault="00743BE2">
      <w:pPr>
        <w:pStyle w:val="BodyText"/>
        <w:rPr>
          <w:lang w:val="vi"/>
        </w:rPr>
      </w:pPr>
    </w:p>
    <w:p w14:paraId="09F8BD6D" w14:textId="45CCD212" w:rsidR="00743BE2" w:rsidRPr="003C38ED" w:rsidRDefault="00743BE2" w:rsidP="00533126">
      <w:pPr>
        <w:pStyle w:val="Heading2"/>
        <w:numPr>
          <w:ilvl w:val="0"/>
          <w:numId w:val="62"/>
        </w:numPr>
        <w:rPr>
          <w:b/>
          <w:sz w:val="28"/>
          <w:szCs w:val="28"/>
        </w:rPr>
      </w:pPr>
      <w:bookmarkStart w:id="183" w:name="_Toc186822843"/>
      <w:bookmarkStart w:id="184" w:name="_Toc186823472"/>
      <w:bookmarkStart w:id="185" w:name="_Toc186824337"/>
      <w:bookmarkStart w:id="186" w:name="_Toc186825736"/>
      <w:bookmarkStart w:id="187" w:name="_Toc186825529"/>
      <w:bookmarkStart w:id="188" w:name="_Toc186825614"/>
      <w:r w:rsidRPr="003C38ED">
        <w:rPr>
          <w:b/>
          <w:sz w:val="28"/>
          <w:szCs w:val="28"/>
        </w:rPr>
        <w:t>Giao diện ứng dụng</w:t>
      </w:r>
      <w:bookmarkEnd w:id="183"/>
      <w:bookmarkEnd w:id="184"/>
      <w:bookmarkEnd w:id="185"/>
      <w:bookmarkEnd w:id="186"/>
      <w:bookmarkEnd w:id="187"/>
      <w:bookmarkEnd w:id="188"/>
    </w:p>
    <w:p w14:paraId="3DD8BF4F" w14:textId="77777777" w:rsidR="00A558F8" w:rsidRPr="00EA3F63" w:rsidRDefault="00EA416E" w:rsidP="00183266">
      <w:pPr>
        <w:pStyle w:val="BodyText"/>
        <w:numPr>
          <w:ilvl w:val="0"/>
          <w:numId w:val="18"/>
        </w:numPr>
        <w:ind w:left="142" w:firstLine="284"/>
        <w:rPr>
          <w:b/>
        </w:rPr>
      </w:pPr>
      <w:r w:rsidRPr="00EA3F63">
        <w:rPr>
          <w:b/>
        </w:rPr>
        <w:drawing>
          <wp:anchor distT="0" distB="0" distL="114300" distR="114300" simplePos="0" relativeHeight="251658244" behindDoc="0" locked="0" layoutInCell="1" allowOverlap="1" wp14:anchorId="78F54750" wp14:editId="709913F4">
            <wp:simplePos x="0" y="0"/>
            <wp:positionH relativeFrom="column">
              <wp:posOffset>-1905</wp:posOffset>
            </wp:positionH>
            <wp:positionV relativeFrom="paragraph">
              <wp:posOffset>264160</wp:posOffset>
            </wp:positionV>
            <wp:extent cx="7004050" cy="2510790"/>
            <wp:effectExtent l="0" t="0" r="6350" b="3810"/>
            <wp:wrapTopAndBottom/>
            <wp:docPr id="1524751893"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51893" name="Hình ảnh 1" descr="Ảnh có chứa văn bản, ảnh chụp màn hình&#10;&#10;Mô tả được tạo tự độ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04050" cy="2510790"/>
                    </a:xfrm>
                    <a:prstGeom prst="rect">
                      <a:avLst/>
                    </a:prstGeom>
                  </pic:spPr>
                </pic:pic>
              </a:graphicData>
            </a:graphic>
          </wp:anchor>
        </w:drawing>
      </w:r>
      <w:r w:rsidR="00CF44B7" w:rsidRPr="00EA3F63">
        <w:rPr>
          <w:b/>
        </w:rPr>
        <w:t>ADMIN</w:t>
      </w:r>
      <w:r w:rsidR="00AE4060" w:rsidRPr="00EA3F63">
        <w:rPr>
          <w:b/>
        </w:rPr>
        <w:t xml:space="preserve"> </w:t>
      </w:r>
    </w:p>
    <w:p w14:paraId="3F300FDE" w14:textId="77777777" w:rsidR="00766936" w:rsidRPr="00BA1F55" w:rsidRDefault="00766936">
      <w:pPr>
        <w:pStyle w:val="BodyText"/>
      </w:pPr>
    </w:p>
    <w:p w14:paraId="31DD8D25" w14:textId="77777777" w:rsidR="00766936" w:rsidRPr="00EA3F63" w:rsidRDefault="00333257" w:rsidP="00183266">
      <w:pPr>
        <w:pStyle w:val="BodyText"/>
        <w:numPr>
          <w:ilvl w:val="0"/>
          <w:numId w:val="18"/>
        </w:numPr>
        <w:ind w:left="709"/>
        <w:rPr>
          <w:b/>
        </w:rPr>
      </w:pPr>
      <w:r w:rsidRPr="00EA3F63">
        <w:rPr>
          <w:b/>
        </w:rPr>
        <w:t>Bác sĩ</w:t>
      </w:r>
    </w:p>
    <w:p w14:paraId="1B7C8196" w14:textId="77777777" w:rsidR="00333257" w:rsidRDefault="00EA416E">
      <w:pPr>
        <w:pStyle w:val="BodyText"/>
      </w:pPr>
      <w:r w:rsidRPr="00333257">
        <w:drawing>
          <wp:inline distT="0" distB="0" distL="0" distR="0" wp14:anchorId="2E7C78AD" wp14:editId="782E5E3C">
            <wp:extent cx="7004050" cy="2076450"/>
            <wp:effectExtent l="0" t="0" r="6350" b="0"/>
            <wp:docPr id="451060516" name="Picture 1" descr="A white rectangular object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60516" name="Picture 1" descr="A white rectangular object with a blue background&#10;&#10;Description automatically generated"/>
                    <pic:cNvPicPr/>
                  </pic:nvPicPr>
                  <pic:blipFill>
                    <a:blip r:embed="rId15"/>
                    <a:stretch>
                      <a:fillRect/>
                    </a:stretch>
                  </pic:blipFill>
                  <pic:spPr>
                    <a:xfrm>
                      <a:off x="0" y="0"/>
                      <a:ext cx="7004050" cy="2076450"/>
                    </a:xfrm>
                    <a:prstGeom prst="rect">
                      <a:avLst/>
                    </a:prstGeom>
                  </pic:spPr>
                </pic:pic>
              </a:graphicData>
            </a:graphic>
          </wp:inline>
        </w:drawing>
      </w:r>
    </w:p>
    <w:p w14:paraId="1284135D" w14:textId="77777777" w:rsidR="007612AE" w:rsidRDefault="007612AE">
      <w:pPr>
        <w:pStyle w:val="BodyText"/>
      </w:pPr>
    </w:p>
    <w:p w14:paraId="6FE78F47" w14:textId="77777777" w:rsidR="007612AE" w:rsidRPr="00EA3F63" w:rsidRDefault="007612AE" w:rsidP="00183266">
      <w:pPr>
        <w:pStyle w:val="BodyText"/>
        <w:numPr>
          <w:ilvl w:val="0"/>
          <w:numId w:val="19"/>
        </w:numPr>
        <w:ind w:left="709"/>
        <w:rPr>
          <w:b/>
        </w:rPr>
      </w:pPr>
      <w:r w:rsidRPr="00EA3F63">
        <w:rPr>
          <w:b/>
        </w:rPr>
        <w:t>Dược sĩ</w:t>
      </w:r>
    </w:p>
    <w:p w14:paraId="21709559" w14:textId="77777777" w:rsidR="003E1E3A" w:rsidRDefault="00EA416E" w:rsidP="007612AE">
      <w:pPr>
        <w:pStyle w:val="BodyText"/>
      </w:pPr>
      <w:r w:rsidRPr="003E1E3A">
        <w:drawing>
          <wp:inline distT="0" distB="0" distL="0" distR="0" wp14:anchorId="25E21863" wp14:editId="6DCE59B7">
            <wp:extent cx="7004050" cy="2032635"/>
            <wp:effectExtent l="0" t="0" r="6350" b="5715"/>
            <wp:docPr id="763087405" name="Picture 1" descr="A white rectangular object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87405" name="Picture 1" descr="A white rectangular object with a blue background&#10;&#10;Description automatically generated"/>
                    <pic:cNvPicPr/>
                  </pic:nvPicPr>
                  <pic:blipFill>
                    <a:blip r:embed="rId16"/>
                    <a:stretch>
                      <a:fillRect/>
                    </a:stretch>
                  </pic:blipFill>
                  <pic:spPr>
                    <a:xfrm>
                      <a:off x="0" y="0"/>
                      <a:ext cx="7004050" cy="2032635"/>
                    </a:xfrm>
                    <a:prstGeom prst="rect">
                      <a:avLst/>
                    </a:prstGeom>
                  </pic:spPr>
                </pic:pic>
              </a:graphicData>
            </a:graphic>
          </wp:inline>
        </w:drawing>
      </w:r>
    </w:p>
    <w:p w14:paraId="771E493A" w14:textId="77777777" w:rsidR="00333257" w:rsidRDefault="00333257">
      <w:pPr>
        <w:pStyle w:val="BodyText"/>
      </w:pPr>
    </w:p>
    <w:p w14:paraId="5FEC245D" w14:textId="77777777" w:rsidR="00743BE2" w:rsidRDefault="00743BE2">
      <w:pPr>
        <w:pStyle w:val="BodyText"/>
      </w:pPr>
    </w:p>
    <w:p w14:paraId="013BEC04" w14:textId="77777777" w:rsidR="00743BE2" w:rsidRDefault="00743BE2">
      <w:pPr>
        <w:pStyle w:val="BodyText"/>
      </w:pPr>
    </w:p>
    <w:p w14:paraId="79033E17" w14:textId="77777777" w:rsidR="002F396B" w:rsidRDefault="002F396B">
      <w:pPr>
        <w:pStyle w:val="BodyText"/>
      </w:pPr>
    </w:p>
    <w:p w14:paraId="09680E26" w14:textId="77777777" w:rsidR="002F396B" w:rsidRDefault="002F396B">
      <w:pPr>
        <w:pStyle w:val="BodyText"/>
      </w:pPr>
    </w:p>
    <w:p w14:paraId="526E6F18" w14:textId="77777777" w:rsidR="002F396B" w:rsidRDefault="002F396B">
      <w:pPr>
        <w:pStyle w:val="BodyText"/>
      </w:pPr>
    </w:p>
    <w:p w14:paraId="72D9FBF7" w14:textId="77777777" w:rsidR="00333257" w:rsidRPr="00EA3F63" w:rsidRDefault="00333257" w:rsidP="00183266">
      <w:pPr>
        <w:pStyle w:val="BodyText"/>
        <w:numPr>
          <w:ilvl w:val="0"/>
          <w:numId w:val="13"/>
        </w:numPr>
        <w:ind w:left="851"/>
        <w:rPr>
          <w:b/>
        </w:rPr>
      </w:pPr>
      <w:r w:rsidRPr="00EA3F63">
        <w:rPr>
          <w:b/>
        </w:rPr>
        <w:t>Điều dưỡng</w:t>
      </w:r>
    </w:p>
    <w:p w14:paraId="2FA41A82" w14:textId="77777777" w:rsidR="00333257" w:rsidRDefault="00EA416E">
      <w:pPr>
        <w:pStyle w:val="BodyText"/>
        <w:rPr>
          <w:lang w:val="en-US"/>
        </w:rPr>
      </w:pPr>
      <w:r w:rsidRPr="007612AE">
        <w:drawing>
          <wp:inline distT="0" distB="0" distL="0" distR="0" wp14:anchorId="2054B3D3" wp14:editId="5B7327D0">
            <wp:extent cx="7004050" cy="2434590"/>
            <wp:effectExtent l="0" t="0" r="6350" b="3810"/>
            <wp:docPr id="850513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13464" name="Picture 1" descr="A screenshot of a computer&#10;&#10;Description automatically generated"/>
                    <pic:cNvPicPr/>
                  </pic:nvPicPr>
                  <pic:blipFill>
                    <a:blip r:embed="rId17"/>
                    <a:stretch>
                      <a:fillRect/>
                    </a:stretch>
                  </pic:blipFill>
                  <pic:spPr>
                    <a:xfrm>
                      <a:off x="0" y="0"/>
                      <a:ext cx="7004050" cy="2434590"/>
                    </a:xfrm>
                    <a:prstGeom prst="rect">
                      <a:avLst/>
                    </a:prstGeom>
                  </pic:spPr>
                </pic:pic>
              </a:graphicData>
            </a:graphic>
          </wp:inline>
        </w:drawing>
      </w:r>
    </w:p>
    <w:p w14:paraId="4599C245" w14:textId="77777777" w:rsidR="00193B92" w:rsidRDefault="00193B92">
      <w:pPr>
        <w:pStyle w:val="BodyText"/>
      </w:pPr>
      <w:r>
        <w:rPr>
          <w:lang w:val="en-US"/>
        </w:rPr>
        <w:tab/>
      </w:r>
      <w:r>
        <w:rPr>
          <w:lang w:val="en-US"/>
        </w:rPr>
        <w:tab/>
      </w:r>
    </w:p>
    <w:p w14:paraId="36BEB120" w14:textId="77777777" w:rsidR="00193B92" w:rsidRPr="00EA3F63" w:rsidRDefault="00193B92" w:rsidP="00183266">
      <w:pPr>
        <w:pStyle w:val="BodyText"/>
        <w:numPr>
          <w:ilvl w:val="0"/>
          <w:numId w:val="13"/>
        </w:numPr>
        <w:ind w:left="851"/>
        <w:rPr>
          <w:b/>
        </w:rPr>
      </w:pPr>
      <w:r w:rsidRPr="00EA3F63">
        <w:rPr>
          <w:b/>
        </w:rPr>
        <w:t>Kế toán</w:t>
      </w:r>
    </w:p>
    <w:p w14:paraId="4C9DED38" w14:textId="77777777" w:rsidR="00193B92" w:rsidRPr="00193B92" w:rsidRDefault="00EA416E" w:rsidP="00193B92">
      <w:pPr>
        <w:pStyle w:val="BodyText"/>
      </w:pPr>
      <w:r w:rsidRPr="00193B92">
        <w:drawing>
          <wp:inline distT="0" distB="0" distL="0" distR="0" wp14:anchorId="07130C40" wp14:editId="6BCB374B">
            <wp:extent cx="7004050" cy="2277745"/>
            <wp:effectExtent l="0" t="0" r="6350" b="8255"/>
            <wp:docPr id="745352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52087" name="Picture 1" descr="A screenshot of a computer&#10;&#10;Description automatically generated"/>
                    <pic:cNvPicPr/>
                  </pic:nvPicPr>
                  <pic:blipFill>
                    <a:blip r:embed="rId18"/>
                    <a:stretch>
                      <a:fillRect/>
                    </a:stretch>
                  </pic:blipFill>
                  <pic:spPr>
                    <a:xfrm>
                      <a:off x="0" y="0"/>
                      <a:ext cx="7004050" cy="2277745"/>
                    </a:xfrm>
                    <a:prstGeom prst="rect">
                      <a:avLst/>
                    </a:prstGeom>
                  </pic:spPr>
                </pic:pic>
              </a:graphicData>
            </a:graphic>
          </wp:inline>
        </w:drawing>
      </w:r>
    </w:p>
    <w:p w14:paraId="61A259F4" w14:textId="77777777" w:rsidR="007612AE" w:rsidRPr="00525E3C" w:rsidRDefault="007612AE">
      <w:pPr>
        <w:pStyle w:val="BodyText"/>
        <w:rPr>
          <w:b/>
          <w:bCs/>
        </w:rPr>
      </w:pPr>
    </w:p>
    <w:p w14:paraId="2C61D2F6" w14:textId="0C41DE8B" w:rsidR="00A558F8" w:rsidRPr="003C38ED" w:rsidRDefault="00A06C88" w:rsidP="00533126">
      <w:pPr>
        <w:pStyle w:val="Heading2"/>
        <w:numPr>
          <w:ilvl w:val="0"/>
          <w:numId w:val="62"/>
        </w:numPr>
        <w:rPr>
          <w:b/>
          <w:sz w:val="28"/>
          <w:szCs w:val="28"/>
        </w:rPr>
      </w:pPr>
      <w:bookmarkStart w:id="189" w:name="_Toc186822844"/>
      <w:bookmarkStart w:id="190" w:name="_Toc186823473"/>
      <w:bookmarkStart w:id="191" w:name="_Toc186824338"/>
      <w:bookmarkStart w:id="192" w:name="_Toc186825737"/>
      <w:bookmarkStart w:id="193" w:name="_Toc186825530"/>
      <w:bookmarkStart w:id="194" w:name="_Toc186825615"/>
      <w:r w:rsidRPr="003C38ED">
        <w:rPr>
          <w:b/>
          <w:sz w:val="28"/>
          <w:szCs w:val="28"/>
        </w:rPr>
        <w:t>Mô tả chức năng</w:t>
      </w:r>
      <w:bookmarkEnd w:id="189"/>
      <w:bookmarkEnd w:id="190"/>
      <w:bookmarkEnd w:id="191"/>
      <w:bookmarkEnd w:id="192"/>
      <w:bookmarkEnd w:id="193"/>
      <w:bookmarkEnd w:id="194"/>
    </w:p>
    <w:p w14:paraId="3FE701BB" w14:textId="77777777" w:rsidR="00766936" w:rsidRPr="00BA1F55" w:rsidRDefault="00766936" w:rsidP="00183266">
      <w:pPr>
        <w:pStyle w:val="BodyText"/>
        <w:numPr>
          <w:ilvl w:val="0"/>
          <w:numId w:val="19"/>
        </w:numPr>
        <w:ind w:left="709"/>
      </w:pPr>
      <w:r w:rsidRPr="00BA1F55">
        <w:rPr>
          <w:b/>
          <w:bCs/>
        </w:rPr>
        <w:t>Khu vực hiển thị chính (trung tâm màn hình):</w:t>
      </w:r>
    </w:p>
    <w:p w14:paraId="1C3A3F06" w14:textId="77777777" w:rsidR="00766936" w:rsidRPr="00BA1F55" w:rsidRDefault="00766936" w:rsidP="00183266">
      <w:pPr>
        <w:pStyle w:val="BodyText"/>
        <w:numPr>
          <w:ilvl w:val="0"/>
          <w:numId w:val="17"/>
        </w:numPr>
        <w:ind w:left="709"/>
      </w:pPr>
      <w:r w:rsidRPr="00BA1F55">
        <w:t>Vùng màu trắng lớn nằm giữa giao diện được sử dụng để hiển thị nội dung chi tiết của các chức năng hoặc thông tin mà người dùng đang thao tác.</w:t>
      </w:r>
    </w:p>
    <w:p w14:paraId="019085BA" w14:textId="77777777" w:rsidR="00766936" w:rsidRPr="00BA1F55" w:rsidRDefault="00766936" w:rsidP="00183266">
      <w:pPr>
        <w:pStyle w:val="BodyText"/>
        <w:numPr>
          <w:ilvl w:val="0"/>
          <w:numId w:val="17"/>
        </w:numPr>
        <w:ind w:left="709"/>
      </w:pPr>
      <w:r w:rsidRPr="00BA1F55">
        <w:t>Ví dụ: Khi người dùng mở chức năng "Quản lý bệnh nhân," thông tin liên quan sẽ được hiển thị tại khu vực này.</w:t>
      </w:r>
    </w:p>
    <w:p w14:paraId="2066DB0F" w14:textId="77777777" w:rsidR="00766936" w:rsidRPr="00BA1F55" w:rsidRDefault="00766936" w:rsidP="00EA416E">
      <w:pPr>
        <w:pStyle w:val="BodyText"/>
        <w:ind w:left="709"/>
      </w:pPr>
    </w:p>
    <w:p w14:paraId="24EE818E" w14:textId="77777777" w:rsidR="00766936" w:rsidRPr="00BA1F55" w:rsidRDefault="00766936" w:rsidP="00183266">
      <w:pPr>
        <w:pStyle w:val="BodyText"/>
        <w:numPr>
          <w:ilvl w:val="0"/>
          <w:numId w:val="19"/>
        </w:numPr>
        <w:ind w:left="709"/>
      </w:pPr>
      <w:r w:rsidRPr="00BA1F55">
        <w:rPr>
          <w:b/>
          <w:bCs/>
        </w:rPr>
        <w:t>Thanh điều hướng bên trái (thanh màu xanh):</w:t>
      </w:r>
    </w:p>
    <w:p w14:paraId="6CECDEEA" w14:textId="77777777" w:rsidR="00766936" w:rsidRPr="00BA1F55" w:rsidRDefault="00766936" w:rsidP="00183266">
      <w:pPr>
        <w:pStyle w:val="BodyText"/>
        <w:numPr>
          <w:ilvl w:val="0"/>
          <w:numId w:val="21"/>
        </w:numPr>
        <w:ind w:left="709"/>
      </w:pPr>
      <w:r w:rsidRPr="00BA1F55">
        <w:t>Hiển thị danh sách các cửa sổ hoặc module chức năng hiện đang mở.</w:t>
      </w:r>
    </w:p>
    <w:p w14:paraId="5630B3A6" w14:textId="77777777" w:rsidR="00766936" w:rsidRPr="00BA1F55" w:rsidRDefault="00766936" w:rsidP="00183266">
      <w:pPr>
        <w:pStyle w:val="BodyText"/>
        <w:numPr>
          <w:ilvl w:val="0"/>
          <w:numId w:val="21"/>
        </w:numPr>
        <w:ind w:left="709"/>
      </w:pPr>
      <w:r w:rsidRPr="00BA1F55">
        <w:t>Người dùng có thể chuyển đổi giữa các cửa sổ hoặc đóng các chức năng không cần thiết tại đây.</w:t>
      </w:r>
    </w:p>
    <w:p w14:paraId="2568DA79" w14:textId="77777777" w:rsidR="00766936" w:rsidRPr="00BA1F55" w:rsidRDefault="00766936" w:rsidP="00183266">
      <w:pPr>
        <w:pStyle w:val="BodyText"/>
        <w:numPr>
          <w:ilvl w:val="0"/>
          <w:numId w:val="21"/>
        </w:numPr>
        <w:ind w:left="709"/>
      </w:pPr>
      <w:r w:rsidRPr="00BA1F55">
        <w:t>Thiết kế màu sắc nổi bật giúp người dùng dễ dàng nhận biết trạng thái hoạt động của hệ thống.</w:t>
      </w:r>
    </w:p>
    <w:p w14:paraId="42920E67" w14:textId="77777777" w:rsidR="00E613ED" w:rsidRPr="00BA1F55" w:rsidRDefault="00E613ED" w:rsidP="00EA416E">
      <w:pPr>
        <w:pStyle w:val="BodyText"/>
        <w:ind w:left="709"/>
      </w:pPr>
    </w:p>
    <w:p w14:paraId="400C3BC7" w14:textId="5970269A" w:rsidR="00EA416E" w:rsidRPr="00A21206" w:rsidRDefault="00525E3C" w:rsidP="00533126">
      <w:pPr>
        <w:pStyle w:val="Heading3"/>
        <w:numPr>
          <w:ilvl w:val="0"/>
          <w:numId w:val="65"/>
        </w:numPr>
        <w:rPr>
          <w:color w:val="auto"/>
          <w:sz w:val="26"/>
          <w:szCs w:val="26"/>
          <w:lang w:val="en-US"/>
        </w:rPr>
      </w:pPr>
      <w:bookmarkStart w:id="195" w:name="_Toc186823474"/>
      <w:bookmarkStart w:id="196" w:name="_Toc186824339"/>
      <w:bookmarkStart w:id="197" w:name="_Toc186825738"/>
      <w:bookmarkStart w:id="198" w:name="_Toc186825531"/>
      <w:bookmarkStart w:id="199" w:name="_Toc186825616"/>
      <w:r w:rsidRPr="00B0248F">
        <w:rPr>
          <w:color w:val="auto"/>
          <w:sz w:val="26"/>
          <w:szCs w:val="26"/>
        </w:rPr>
        <w:t>Các chức năng của ADM</w:t>
      </w:r>
      <w:r w:rsidRPr="00A21206">
        <w:rPr>
          <w:color w:val="auto"/>
          <w:sz w:val="26"/>
          <w:szCs w:val="26"/>
          <w:lang w:val="en-US"/>
        </w:rPr>
        <w:t>IN</w:t>
      </w:r>
      <w:bookmarkEnd w:id="195"/>
      <w:bookmarkEnd w:id="196"/>
      <w:bookmarkEnd w:id="197"/>
      <w:bookmarkEnd w:id="198"/>
      <w:bookmarkEnd w:id="199"/>
    </w:p>
    <w:p w14:paraId="305E0661" w14:textId="77777777" w:rsidR="00E613ED" w:rsidRPr="00FB5CC6" w:rsidRDefault="00E613ED" w:rsidP="00183266">
      <w:pPr>
        <w:pStyle w:val="BodyText"/>
        <w:numPr>
          <w:ilvl w:val="0"/>
          <w:numId w:val="19"/>
        </w:numPr>
        <w:ind w:left="709"/>
        <w:rPr>
          <w:b/>
        </w:rPr>
      </w:pPr>
      <w:r w:rsidRPr="00FB5CC6">
        <w:rPr>
          <w:b/>
        </w:rPr>
        <w:t>Thanh menu chức năng (phía trên cùng):</w:t>
      </w:r>
    </w:p>
    <w:p w14:paraId="22277CD9" w14:textId="77777777" w:rsidR="00733700" w:rsidRPr="00B2263A" w:rsidRDefault="00A06C88" w:rsidP="00183266">
      <w:pPr>
        <w:pStyle w:val="BodyText"/>
        <w:numPr>
          <w:ilvl w:val="0"/>
          <w:numId w:val="20"/>
        </w:numPr>
        <w:ind w:left="709"/>
      </w:pPr>
      <w:r w:rsidRPr="00BA1F55">
        <w:t xml:space="preserve">Khi click vào nút “Chức năng” thì sẽ hiện ra các mục </w:t>
      </w:r>
      <w:r w:rsidR="00105543" w:rsidRPr="00BA1F55">
        <w:t>“Tạo lịch trực, Đổi mật khẩu,</w:t>
      </w:r>
      <w:r w:rsidR="0059754D" w:rsidRPr="00BA1F55">
        <w:t xml:space="preserve"> Tắt nhớ mật khẩu, đăng xuất</w:t>
      </w:r>
      <w:r w:rsidR="00105543" w:rsidRPr="00BA1F55">
        <w:t>”</w:t>
      </w:r>
      <w:r w:rsidR="008E09F3" w:rsidRPr="00BA1F55">
        <w:t xml:space="preserve"> cho </w:t>
      </w:r>
      <w:r w:rsidR="00E930E9" w:rsidRPr="00BA1F55">
        <w:t xml:space="preserve">người </w:t>
      </w:r>
      <w:r w:rsidR="00726E73" w:rsidRPr="00BA1F55">
        <w:t>dùng</w:t>
      </w:r>
      <w:r w:rsidR="003826A6" w:rsidRPr="00BA1F55">
        <w:t xml:space="preserve"> chọn.</w:t>
      </w:r>
    </w:p>
    <w:p w14:paraId="5F8DA312" w14:textId="655BFAAC" w:rsidR="002F1243" w:rsidRPr="00B2263A" w:rsidRDefault="00C84833" w:rsidP="00C84833">
      <w:pPr>
        <w:pStyle w:val="BodyText"/>
        <w:ind w:left="709"/>
      </w:pPr>
      <w:r w:rsidRPr="00134984">
        <w:t xml:space="preserve">                                       </w:t>
      </w:r>
      <w:r w:rsidR="002F1243" w:rsidRPr="00BA1F55">
        <w:drawing>
          <wp:inline distT="0" distB="0" distL="0" distR="0" wp14:anchorId="6E7957EC" wp14:editId="72600EDE">
            <wp:extent cx="2197100" cy="1363345"/>
            <wp:effectExtent l="0" t="0" r="0" b="8255"/>
            <wp:docPr id="917600818" name="Hình ảnh 1" descr="Ảnh có chứa văn bản, Phông chữ, ảnh chụp màn hình,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00818" name="Hình ảnh 1" descr="Ảnh có chứa văn bản, Phông chữ, ảnh chụp màn hình, màu trắng&#10;&#10;Mô tả được tạo tự động"/>
                    <pic:cNvPicPr/>
                  </pic:nvPicPr>
                  <pic:blipFill>
                    <a:blip r:embed="rId19"/>
                    <a:stretch>
                      <a:fillRect/>
                    </a:stretch>
                  </pic:blipFill>
                  <pic:spPr>
                    <a:xfrm>
                      <a:off x="0" y="0"/>
                      <a:ext cx="2202012" cy="1366393"/>
                    </a:xfrm>
                    <a:prstGeom prst="rect">
                      <a:avLst/>
                    </a:prstGeom>
                  </pic:spPr>
                </pic:pic>
              </a:graphicData>
            </a:graphic>
          </wp:inline>
        </w:drawing>
      </w:r>
    </w:p>
    <w:p w14:paraId="5FED60DB" w14:textId="77777777" w:rsidR="00CB1F82" w:rsidRPr="00BA1F55" w:rsidRDefault="00726E73" w:rsidP="00183266">
      <w:pPr>
        <w:pStyle w:val="BodyText"/>
        <w:numPr>
          <w:ilvl w:val="0"/>
          <w:numId w:val="20"/>
        </w:numPr>
      </w:pPr>
      <w:r w:rsidRPr="00BA1F55">
        <w:t>Khi click vào nút “</w:t>
      </w:r>
      <w:r w:rsidR="00CD203C" w:rsidRPr="00BA1F55">
        <w:t>Danh mục</w:t>
      </w:r>
      <w:r w:rsidRPr="00BA1F55">
        <w:t>” thì sẽ hiện ra các mục “</w:t>
      </w:r>
      <w:r w:rsidR="00665677" w:rsidRPr="00BA1F55">
        <w:t>Bệnh nhân, Nhân viên</w:t>
      </w:r>
      <w:r w:rsidR="00F07A1E" w:rsidRPr="00BA1F55">
        <w:t>, Phòng bệnh, Khoa, Thuốc</w:t>
      </w:r>
      <w:r w:rsidRPr="00BA1F55">
        <w:t>” cho người dùng chọn.</w:t>
      </w:r>
    </w:p>
    <w:p w14:paraId="30A98B19" w14:textId="24AEDE78" w:rsidR="00CE17F6" w:rsidRDefault="00FF547B">
      <w:pPr>
        <w:pStyle w:val="BodyText"/>
        <w:rPr>
          <w:lang w:val="en-US"/>
        </w:rPr>
      </w:pPr>
      <w:r w:rsidRPr="005A0270">
        <w:t xml:space="preserve">                                                  </w:t>
      </w:r>
      <w:r w:rsidR="00FF061A" w:rsidRPr="00FF061A">
        <w:drawing>
          <wp:inline distT="0" distB="0" distL="0" distR="0" wp14:anchorId="75FE4168" wp14:editId="1D8C3A55">
            <wp:extent cx="2197100" cy="1556325"/>
            <wp:effectExtent l="0" t="0" r="0" b="6350"/>
            <wp:docPr id="1802605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05091" name="Picture 1" descr="A screenshot of a computer&#10;&#10;Description automatically generated"/>
                    <pic:cNvPicPr/>
                  </pic:nvPicPr>
                  <pic:blipFill>
                    <a:blip r:embed="rId20"/>
                    <a:stretch>
                      <a:fillRect/>
                    </a:stretch>
                  </pic:blipFill>
                  <pic:spPr>
                    <a:xfrm>
                      <a:off x="0" y="0"/>
                      <a:ext cx="2213692" cy="1568078"/>
                    </a:xfrm>
                    <a:prstGeom prst="rect">
                      <a:avLst/>
                    </a:prstGeom>
                  </pic:spPr>
                </pic:pic>
              </a:graphicData>
            </a:graphic>
          </wp:inline>
        </w:drawing>
      </w:r>
    </w:p>
    <w:p w14:paraId="734A1A3E" w14:textId="77777777" w:rsidR="00FF547B" w:rsidRPr="00782EA6" w:rsidRDefault="00FF547B">
      <w:pPr>
        <w:pStyle w:val="BodyText"/>
      </w:pPr>
    </w:p>
    <w:p w14:paraId="7CDDA665" w14:textId="77777777" w:rsidR="009B1433" w:rsidRPr="00BA1F55" w:rsidRDefault="009B1433" w:rsidP="00533126">
      <w:pPr>
        <w:pStyle w:val="BodyText"/>
        <w:numPr>
          <w:ilvl w:val="0"/>
          <w:numId w:val="27"/>
        </w:numPr>
      </w:pPr>
      <w:r w:rsidRPr="00BA1F55">
        <w:t>Khi click vào nút “</w:t>
      </w:r>
      <w:r w:rsidR="009269FB" w:rsidRPr="00BA1F55">
        <w:t>Quản lý</w:t>
      </w:r>
      <w:r w:rsidRPr="00BA1F55">
        <w:t>” thì sẽ hiện ra các mục “</w:t>
      </w:r>
      <w:r w:rsidR="009269FB" w:rsidRPr="00BA1F55">
        <w:t>Tài khoản, Hoá đơn</w:t>
      </w:r>
      <w:r w:rsidR="00AF4863" w:rsidRPr="00BA1F55">
        <w:t>, Lịch trực, Lịch khám bệnh, Chăm sóc bệnh nhân</w:t>
      </w:r>
      <w:r w:rsidRPr="00BA1F55">
        <w:t>” cho người dùng chọn.</w:t>
      </w:r>
    </w:p>
    <w:p w14:paraId="5E4563DB" w14:textId="12A9EA7E" w:rsidR="009B1433" w:rsidRDefault="00FF547B" w:rsidP="00FF547B">
      <w:pPr>
        <w:pStyle w:val="BodyText"/>
        <w:ind w:left="981" w:firstLine="720"/>
        <w:rPr>
          <w:lang w:val="en-US"/>
        </w:rPr>
      </w:pPr>
      <w:r w:rsidRPr="00EA3F63">
        <w:lastRenderedPageBreak/>
        <w:t xml:space="preserve">                        </w:t>
      </w:r>
      <w:r w:rsidR="00EA416E" w:rsidRPr="00BA1F55">
        <w:drawing>
          <wp:inline distT="0" distB="0" distL="0" distR="0" wp14:anchorId="6AC97771" wp14:editId="4DF8163F">
            <wp:extent cx="2235200" cy="1533810"/>
            <wp:effectExtent l="0" t="0" r="0" b="9525"/>
            <wp:docPr id="1474507230" name="Hình ảnh 1"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07230" name="Hình ảnh 1" descr="Ảnh có chứa văn bản, Phông chữ, ảnh chụp màn hình, số&#10;&#10;Mô tả được tạo tự động"/>
                    <pic:cNvPicPr/>
                  </pic:nvPicPr>
                  <pic:blipFill>
                    <a:blip r:embed="rId21"/>
                    <a:stretch>
                      <a:fillRect/>
                    </a:stretch>
                  </pic:blipFill>
                  <pic:spPr>
                    <a:xfrm>
                      <a:off x="0" y="0"/>
                      <a:ext cx="2239010" cy="1536424"/>
                    </a:xfrm>
                    <a:prstGeom prst="rect">
                      <a:avLst/>
                    </a:prstGeom>
                  </pic:spPr>
                </pic:pic>
              </a:graphicData>
            </a:graphic>
          </wp:inline>
        </w:drawing>
      </w:r>
    </w:p>
    <w:p w14:paraId="2714A971" w14:textId="77777777" w:rsidR="00FF547B" w:rsidRPr="00BA1F55" w:rsidRDefault="00FF547B" w:rsidP="00EA416E">
      <w:pPr>
        <w:pStyle w:val="BodyText"/>
        <w:ind w:left="567" w:firstLine="720"/>
      </w:pPr>
    </w:p>
    <w:p w14:paraId="5EB52891" w14:textId="1B7571DD" w:rsidR="009269FB" w:rsidRPr="00BA1F55" w:rsidRDefault="009269FB" w:rsidP="00533126">
      <w:pPr>
        <w:pStyle w:val="BodyText"/>
        <w:numPr>
          <w:ilvl w:val="0"/>
          <w:numId w:val="27"/>
        </w:numPr>
      </w:pPr>
      <w:r w:rsidRPr="00BA1F55">
        <w:t>Khi click vào nút “</w:t>
      </w:r>
      <w:r w:rsidR="00B45346" w:rsidRPr="00BA1F55">
        <w:t>Thống kê</w:t>
      </w:r>
      <w:r w:rsidRPr="00BA1F55">
        <w:t>” thì sẽ hiện ra các mục “</w:t>
      </w:r>
      <w:r w:rsidR="00B45346" w:rsidRPr="00BA1F55">
        <w:t>Báo cáo thuốc</w:t>
      </w:r>
      <w:r w:rsidR="00AF4863" w:rsidRPr="00BA1F55">
        <w:t>, Báo cáo doanh thu, Tình hình dịch bệnh</w:t>
      </w:r>
      <w:r w:rsidRPr="00BA1F55">
        <w:t>” cho người dùng chọn.</w:t>
      </w:r>
      <w:r w:rsidR="00AF4863" w:rsidRPr="00BA1F55">
        <w:t xml:space="preserve"> Trong mỗi mục sẽ có chức năng cụ thể cho từng mục.</w:t>
      </w:r>
    </w:p>
    <w:p w14:paraId="09344DA0" w14:textId="24F6DCFA" w:rsidR="00E95B97" w:rsidRPr="000771DA" w:rsidRDefault="00FF547B" w:rsidP="00525E3C">
      <w:pPr>
        <w:pStyle w:val="BodyText"/>
        <w:ind w:left="1341" w:firstLine="720"/>
      </w:pPr>
      <w:r w:rsidRPr="005A0270">
        <w:t xml:space="preserve">                   </w:t>
      </w:r>
      <w:r w:rsidR="00EA416E" w:rsidRPr="00BA1F55">
        <w:drawing>
          <wp:inline distT="0" distB="0" distL="0" distR="0" wp14:anchorId="417A53D1" wp14:editId="0788A515">
            <wp:extent cx="2203450" cy="1158875"/>
            <wp:effectExtent l="0" t="0" r="6350" b="3175"/>
            <wp:docPr id="778785230" name="Hình ảnh 1" descr="Ảnh có chứa văn bản, Phông chữ, ảnh chụp màn hình,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85230" name="Hình ảnh 1" descr="Ảnh có chứa văn bản, Phông chữ, ảnh chụp màn hình, màu trắng&#10;&#10;Mô tả được tạo tự động"/>
                    <pic:cNvPicPr/>
                  </pic:nvPicPr>
                  <pic:blipFill>
                    <a:blip r:embed="rId22"/>
                    <a:stretch>
                      <a:fillRect/>
                    </a:stretch>
                  </pic:blipFill>
                  <pic:spPr>
                    <a:xfrm>
                      <a:off x="0" y="0"/>
                      <a:ext cx="2203762" cy="1159039"/>
                    </a:xfrm>
                    <a:prstGeom prst="rect">
                      <a:avLst/>
                    </a:prstGeom>
                  </pic:spPr>
                </pic:pic>
              </a:graphicData>
            </a:graphic>
          </wp:inline>
        </w:drawing>
      </w:r>
    </w:p>
    <w:p w14:paraId="108B8AA8" w14:textId="6932CB73" w:rsidR="005329BA" w:rsidRPr="00BA1F55" w:rsidRDefault="005329BA" w:rsidP="00533126">
      <w:pPr>
        <w:pStyle w:val="BodyText"/>
        <w:numPr>
          <w:ilvl w:val="0"/>
          <w:numId w:val="27"/>
        </w:numPr>
      </w:pPr>
      <w:r w:rsidRPr="00BA1F55">
        <w:t>Khi click vào nút “</w:t>
      </w:r>
      <w:r w:rsidR="00B91EF2" w:rsidRPr="00BA1F55">
        <w:t xml:space="preserve">Trợ lý ảo” sẽ hiện </w:t>
      </w:r>
      <w:r w:rsidR="007D03B2" w:rsidRPr="00BA1F55">
        <w:t>cửa sổ trò chuyện</w:t>
      </w:r>
      <w:r w:rsidR="00DC2C25" w:rsidRPr="00BA1F55">
        <w:t xml:space="preserve"> </w:t>
      </w:r>
      <w:r w:rsidR="00DF4F94" w:rsidRPr="00BA1F55">
        <w:t>với trợ lý ảo AI</w:t>
      </w:r>
    </w:p>
    <w:p w14:paraId="5AF1571A" w14:textId="77777777" w:rsidR="00EA416E" w:rsidRPr="00C77807" w:rsidRDefault="00EA416E" w:rsidP="00EA416E">
      <w:pPr>
        <w:pStyle w:val="BodyText"/>
      </w:pPr>
    </w:p>
    <w:p w14:paraId="77A76A2B" w14:textId="77777777" w:rsidR="001B6464" w:rsidRPr="009009FF" w:rsidRDefault="001B6464" w:rsidP="00533126">
      <w:pPr>
        <w:pStyle w:val="Heading4"/>
        <w:numPr>
          <w:ilvl w:val="0"/>
          <w:numId w:val="64"/>
        </w:numPr>
        <w:rPr>
          <w:i w:val="0"/>
          <w:iCs w:val="0"/>
          <w:sz w:val="26"/>
          <w:szCs w:val="26"/>
        </w:rPr>
      </w:pPr>
      <w:bookmarkStart w:id="200" w:name="_Toc186822845"/>
      <w:bookmarkStart w:id="201" w:name="_Toc186824340"/>
      <w:bookmarkStart w:id="202" w:name="_Toc186825739"/>
      <w:bookmarkStart w:id="203" w:name="_Toc186825532"/>
      <w:bookmarkStart w:id="204" w:name="_Toc186825617"/>
      <w:r w:rsidRPr="009009FF">
        <w:rPr>
          <w:i w:val="0"/>
          <w:iCs w:val="0"/>
          <w:sz w:val="26"/>
          <w:szCs w:val="26"/>
        </w:rPr>
        <w:t>Các chức năng trong nút “Chức năng”</w:t>
      </w:r>
      <w:bookmarkEnd w:id="200"/>
      <w:bookmarkEnd w:id="201"/>
      <w:bookmarkEnd w:id="202"/>
      <w:bookmarkEnd w:id="203"/>
      <w:bookmarkEnd w:id="204"/>
    </w:p>
    <w:p w14:paraId="12C92535" w14:textId="13219164" w:rsidR="003448D8" w:rsidRPr="00082519" w:rsidRDefault="00BB15D3" w:rsidP="00533126">
      <w:pPr>
        <w:pStyle w:val="Heading5"/>
        <w:numPr>
          <w:ilvl w:val="0"/>
          <w:numId w:val="66"/>
        </w:numPr>
        <w:rPr>
          <w:rStyle w:val="Heading2Char"/>
          <w:lang w:val="vi-VN"/>
        </w:rPr>
      </w:pPr>
      <w:bookmarkStart w:id="205" w:name="_Toc186822846"/>
      <w:bookmarkStart w:id="206" w:name="_Toc186823475"/>
      <w:bookmarkStart w:id="207" w:name="_Toc186824341"/>
      <w:bookmarkStart w:id="208" w:name="_Toc186825740"/>
      <w:bookmarkStart w:id="209" w:name="_Toc186825533"/>
      <w:bookmarkStart w:id="210" w:name="_Toc186825618"/>
      <w:r w:rsidRPr="00082519">
        <w:rPr>
          <w:rStyle w:val="Heading2Char"/>
          <w:lang w:val="vi-VN"/>
        </w:rPr>
        <w:t>Tạo lịch trực</w:t>
      </w:r>
      <w:bookmarkEnd w:id="205"/>
      <w:bookmarkEnd w:id="206"/>
      <w:bookmarkEnd w:id="207"/>
      <w:bookmarkEnd w:id="208"/>
      <w:bookmarkEnd w:id="209"/>
      <w:bookmarkEnd w:id="210"/>
    </w:p>
    <w:p w14:paraId="71A90628" w14:textId="1B9B215E" w:rsidR="007C5852" w:rsidRPr="00BA1F55" w:rsidRDefault="00B20A7F" w:rsidP="00183266">
      <w:pPr>
        <w:pStyle w:val="BodyText"/>
        <w:numPr>
          <w:ilvl w:val="0"/>
          <w:numId w:val="19"/>
        </w:numPr>
      </w:pPr>
      <w:r w:rsidRPr="00BA1F55">
        <w:t>Tự động tạo lịch trực cho tuần tiếp theo</w:t>
      </w:r>
      <w:r w:rsidR="009228E3" w:rsidRPr="009228E3">
        <w:t>. Sau  khi đã tạo lịch thành công sẽ xuất hiện giao diện như sau:</w:t>
      </w:r>
      <w:r w:rsidR="00B0248F">
        <w:t>d</w:t>
      </w:r>
    </w:p>
    <w:p w14:paraId="1ECB99FE" w14:textId="0F8C7175" w:rsidR="009228E3" w:rsidRPr="00BA1F55" w:rsidRDefault="009228E3" w:rsidP="009228E3">
      <w:pPr>
        <w:pStyle w:val="BodyText"/>
        <w:ind w:left="1919"/>
      </w:pPr>
      <w:r w:rsidRPr="00134984">
        <w:t xml:space="preserve">                        </w:t>
      </w:r>
      <w:r w:rsidRPr="009228E3">
        <w:drawing>
          <wp:inline distT="0" distB="0" distL="0" distR="0" wp14:anchorId="2C2CC86D" wp14:editId="4DA55977">
            <wp:extent cx="2374900" cy="1800225"/>
            <wp:effectExtent l="0" t="0" r="6350" b="9525"/>
            <wp:docPr id="196452630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26300" name="Hình ảnh 1" descr="Ảnh có chứa văn bản, ảnh chụp màn hình, Phông chữ, số&#10;&#10;Mô tả được tạo tự động"/>
                    <pic:cNvPicPr/>
                  </pic:nvPicPr>
                  <pic:blipFill>
                    <a:blip r:embed="rId23"/>
                    <a:stretch>
                      <a:fillRect/>
                    </a:stretch>
                  </pic:blipFill>
                  <pic:spPr>
                    <a:xfrm>
                      <a:off x="0" y="0"/>
                      <a:ext cx="2375235" cy="1800479"/>
                    </a:xfrm>
                    <a:prstGeom prst="rect">
                      <a:avLst/>
                    </a:prstGeom>
                  </pic:spPr>
                </pic:pic>
              </a:graphicData>
            </a:graphic>
          </wp:inline>
        </w:drawing>
      </w:r>
    </w:p>
    <w:p w14:paraId="7C5E31D3" w14:textId="09D3595C" w:rsidR="007C5852" w:rsidRPr="00082519" w:rsidRDefault="007C5852" w:rsidP="00533126">
      <w:pPr>
        <w:pStyle w:val="Heading5"/>
        <w:numPr>
          <w:ilvl w:val="0"/>
          <w:numId w:val="66"/>
        </w:numPr>
        <w:rPr>
          <w:sz w:val="26"/>
          <w:szCs w:val="26"/>
        </w:rPr>
      </w:pPr>
      <w:bookmarkStart w:id="211" w:name="_Toc186822847"/>
      <w:bookmarkStart w:id="212" w:name="_Toc186824342"/>
      <w:bookmarkStart w:id="213" w:name="_Toc186825741"/>
      <w:bookmarkStart w:id="214" w:name="_Toc186825534"/>
      <w:bookmarkStart w:id="215" w:name="_Toc186825619"/>
      <w:r w:rsidRPr="00082519">
        <w:rPr>
          <w:sz w:val="26"/>
          <w:szCs w:val="26"/>
        </w:rPr>
        <w:t>Đổi mật khẩu</w:t>
      </w:r>
      <w:bookmarkEnd w:id="211"/>
      <w:bookmarkEnd w:id="212"/>
      <w:bookmarkEnd w:id="213"/>
      <w:bookmarkEnd w:id="214"/>
      <w:bookmarkEnd w:id="215"/>
    </w:p>
    <w:p w14:paraId="44AA7140" w14:textId="77777777" w:rsidR="004012D5" w:rsidRPr="00EA3F63" w:rsidRDefault="004F7210" w:rsidP="00533126">
      <w:pPr>
        <w:pStyle w:val="BodyText"/>
        <w:numPr>
          <w:ilvl w:val="0"/>
          <w:numId w:val="28"/>
        </w:numPr>
        <w:rPr>
          <w:b/>
        </w:rPr>
      </w:pPr>
      <w:r w:rsidRPr="00EA3F63">
        <w:rPr>
          <w:b/>
        </w:rPr>
        <w:t>Màn hình chính</w:t>
      </w:r>
    </w:p>
    <w:p w14:paraId="59C778FE" w14:textId="20E1BE64" w:rsidR="00813FF7" w:rsidRPr="00BA1F55" w:rsidRDefault="00525E3C" w:rsidP="00525E3C">
      <w:pPr>
        <w:pStyle w:val="BodyText"/>
      </w:pPr>
      <w:r w:rsidRPr="009706C0">
        <w:lastRenderedPageBreak/>
        <w:t xml:space="preserve">                            </w:t>
      </w:r>
      <w:r w:rsidR="00EA416E" w:rsidRPr="00BA1F55">
        <w:drawing>
          <wp:inline distT="0" distB="0" distL="0" distR="0" wp14:anchorId="2C0430BC" wp14:editId="37CE553E">
            <wp:extent cx="4263837" cy="2813050"/>
            <wp:effectExtent l="0" t="0" r="3810" b="6350"/>
            <wp:docPr id="10764134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13410" name=""/>
                    <pic:cNvPicPr/>
                  </pic:nvPicPr>
                  <pic:blipFill>
                    <a:blip r:embed="rId24"/>
                    <a:stretch>
                      <a:fillRect/>
                    </a:stretch>
                  </pic:blipFill>
                  <pic:spPr>
                    <a:xfrm>
                      <a:off x="0" y="0"/>
                      <a:ext cx="4270353" cy="2817349"/>
                    </a:xfrm>
                    <a:prstGeom prst="rect">
                      <a:avLst/>
                    </a:prstGeom>
                  </pic:spPr>
                </pic:pic>
              </a:graphicData>
            </a:graphic>
          </wp:inline>
        </w:drawing>
      </w:r>
    </w:p>
    <w:p w14:paraId="547992D2" w14:textId="5EA59BB2" w:rsidR="00E77335" w:rsidRPr="00BA1F55" w:rsidRDefault="00A550C4" w:rsidP="00533126">
      <w:pPr>
        <w:pStyle w:val="BodyText"/>
        <w:numPr>
          <w:ilvl w:val="0"/>
          <w:numId w:val="28"/>
        </w:numPr>
      </w:pPr>
      <w:r w:rsidRPr="00254CE2">
        <w:rPr>
          <w:b/>
        </w:rPr>
        <w:t>Mô tả chức năng</w:t>
      </w:r>
      <w:r w:rsidR="00DF7459" w:rsidRPr="00254CE2">
        <w:rPr>
          <w:b/>
        </w:rPr>
        <w:t>:</w:t>
      </w:r>
      <w:r w:rsidR="00DF7459" w:rsidRPr="00DF7459">
        <w:t xml:space="preserve"> </w:t>
      </w:r>
      <w:r w:rsidR="00E77335" w:rsidRPr="00BA1F55">
        <w:t xml:space="preserve">Người dùng nhập mật khẩu cũ và nhập </w:t>
      </w:r>
      <w:r w:rsidR="007257B9" w:rsidRPr="00BA1F55">
        <w:t>mật khẩu mới vào các textbox và chọn “Đổi mật khẩu” để xác nhận.</w:t>
      </w:r>
    </w:p>
    <w:p w14:paraId="5702675E" w14:textId="77777777" w:rsidR="00282A3B" w:rsidRPr="00BA1F55" w:rsidRDefault="00282A3B">
      <w:pPr>
        <w:pStyle w:val="BodyText"/>
      </w:pPr>
    </w:p>
    <w:p w14:paraId="12445C44" w14:textId="007DE0DD" w:rsidR="00282A3B" w:rsidRPr="00082519" w:rsidRDefault="001A0DFA" w:rsidP="00533126">
      <w:pPr>
        <w:pStyle w:val="Heading5"/>
        <w:numPr>
          <w:ilvl w:val="0"/>
          <w:numId w:val="66"/>
        </w:numPr>
        <w:rPr>
          <w:sz w:val="26"/>
          <w:szCs w:val="26"/>
        </w:rPr>
      </w:pPr>
      <w:bookmarkStart w:id="216" w:name="_Toc186822848"/>
      <w:bookmarkStart w:id="217" w:name="_Toc186824343"/>
      <w:bookmarkStart w:id="218" w:name="_Toc186825742"/>
      <w:bookmarkStart w:id="219" w:name="_Toc186825535"/>
      <w:bookmarkStart w:id="220" w:name="_Toc186825620"/>
      <w:r w:rsidRPr="00082519">
        <w:rPr>
          <w:sz w:val="26"/>
          <w:szCs w:val="26"/>
        </w:rPr>
        <w:t>Tắt nhớ mật khẩu</w:t>
      </w:r>
      <w:bookmarkEnd w:id="216"/>
      <w:bookmarkEnd w:id="217"/>
      <w:bookmarkEnd w:id="218"/>
      <w:bookmarkEnd w:id="219"/>
      <w:bookmarkEnd w:id="220"/>
    </w:p>
    <w:p w14:paraId="63944B62" w14:textId="77777777" w:rsidR="00CE3FFF" w:rsidRPr="00254CE2" w:rsidRDefault="00A1331D" w:rsidP="00533126">
      <w:pPr>
        <w:pStyle w:val="BodyText"/>
        <w:numPr>
          <w:ilvl w:val="0"/>
          <w:numId w:val="29"/>
        </w:numPr>
        <w:rPr>
          <w:b/>
        </w:rPr>
      </w:pPr>
      <w:r w:rsidRPr="00254CE2">
        <w:rPr>
          <w:b/>
        </w:rPr>
        <w:t>Thông báo xuất hiện</w:t>
      </w:r>
    </w:p>
    <w:p w14:paraId="4B1CCEA9" w14:textId="439306F7" w:rsidR="00B6185D" w:rsidRPr="00BA1F55" w:rsidRDefault="001543FF" w:rsidP="00EA416E">
      <w:pPr>
        <w:pStyle w:val="BodyText"/>
      </w:pPr>
      <w:r w:rsidRPr="0080362D">
        <w:t xml:space="preserve">     </w:t>
      </w:r>
      <w:r w:rsidRPr="0080362D">
        <w:tab/>
      </w:r>
      <w:r w:rsidRPr="0080362D">
        <w:tab/>
      </w:r>
      <w:r w:rsidRPr="0080362D">
        <w:tab/>
      </w:r>
      <w:r w:rsidR="009228E3">
        <w:rPr>
          <w:lang w:val="en-US"/>
        </w:rPr>
        <w:t xml:space="preserve">                   </w:t>
      </w:r>
      <w:r w:rsidR="00436435">
        <w:rPr>
          <w:lang w:val="en-US"/>
        </w:rPr>
        <w:t xml:space="preserve"> </w:t>
      </w:r>
      <w:r w:rsidR="009228E3">
        <w:rPr>
          <w:lang w:val="en-US"/>
        </w:rPr>
        <w:t xml:space="preserve">    </w:t>
      </w:r>
      <w:r w:rsidR="00EA416E" w:rsidRPr="00BA1F55">
        <w:drawing>
          <wp:inline distT="0" distB="0" distL="0" distR="0" wp14:anchorId="01A9072A" wp14:editId="44A3F02A">
            <wp:extent cx="2840355" cy="1793808"/>
            <wp:effectExtent l="0" t="0" r="0" b="0"/>
            <wp:docPr id="766595895"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95895" name="Hình ảnh 1" descr="Ảnh có chứa văn bản, ảnh chụp màn hình, Phông chữ, số&#10;&#10;Mô tả được tạo tự động"/>
                    <pic:cNvPicPr/>
                  </pic:nvPicPr>
                  <pic:blipFill>
                    <a:blip r:embed="rId25"/>
                    <a:stretch>
                      <a:fillRect/>
                    </a:stretch>
                  </pic:blipFill>
                  <pic:spPr>
                    <a:xfrm>
                      <a:off x="0" y="0"/>
                      <a:ext cx="2847245" cy="1798159"/>
                    </a:xfrm>
                    <a:prstGeom prst="rect">
                      <a:avLst/>
                    </a:prstGeom>
                  </pic:spPr>
                </pic:pic>
              </a:graphicData>
            </a:graphic>
          </wp:inline>
        </w:drawing>
      </w:r>
    </w:p>
    <w:p w14:paraId="2B30FDFD" w14:textId="69DAE919" w:rsidR="001A0DFA" w:rsidRPr="00BA1F55" w:rsidRDefault="001F0B9E" w:rsidP="00533126">
      <w:pPr>
        <w:pStyle w:val="BodyText"/>
        <w:numPr>
          <w:ilvl w:val="0"/>
          <w:numId w:val="29"/>
        </w:numPr>
      </w:pPr>
      <w:r w:rsidRPr="00254CE2">
        <w:rPr>
          <w:b/>
        </w:rPr>
        <w:t>Mô tả chức năng</w:t>
      </w:r>
      <w:r w:rsidR="00DF7459" w:rsidRPr="00254CE2">
        <w:rPr>
          <w:b/>
        </w:rPr>
        <w:t>:</w:t>
      </w:r>
      <w:r w:rsidR="00DF7459" w:rsidRPr="00DF7459">
        <w:t xml:space="preserve"> </w:t>
      </w:r>
      <w:r w:rsidR="00482430" w:rsidRPr="00BA1F55">
        <w:t xml:space="preserve">Khi </w:t>
      </w:r>
      <w:r w:rsidR="00875D0F" w:rsidRPr="00BA1F55">
        <w:t xml:space="preserve">người dùng </w:t>
      </w:r>
      <w:r w:rsidR="0013066D" w:rsidRPr="00BA1F55">
        <w:t xml:space="preserve">click vào </w:t>
      </w:r>
      <w:r w:rsidR="00DC0E54" w:rsidRPr="00BA1F55">
        <w:t xml:space="preserve">nút “Tắt mật khẩu” </w:t>
      </w:r>
      <w:r w:rsidR="004B6929" w:rsidRPr="00BA1F55">
        <w:t xml:space="preserve">thì hệ thống sẽ </w:t>
      </w:r>
      <w:r w:rsidR="00DD2CFF" w:rsidRPr="00BA1F55">
        <w:t>vô hiệu hoá</w:t>
      </w:r>
      <w:r w:rsidR="004B6929" w:rsidRPr="00BA1F55">
        <w:t xml:space="preserve"> chức năng “Nhớ mật khẩu” </w:t>
      </w:r>
      <w:r w:rsidR="00B801F9" w:rsidRPr="00BA1F55">
        <w:t xml:space="preserve">của tài khoản đó </w:t>
      </w:r>
      <w:r w:rsidR="00DD2CFF" w:rsidRPr="00BA1F55">
        <w:t>đã chọn lúc “Đăng nhập”</w:t>
      </w:r>
      <w:r w:rsidR="00CE3FFF" w:rsidRPr="00BA1F55">
        <w:t>.</w:t>
      </w:r>
    </w:p>
    <w:p w14:paraId="118CAF86" w14:textId="57C1419D" w:rsidR="00A944D8" w:rsidRPr="00E95B97" w:rsidRDefault="001543FF">
      <w:pPr>
        <w:pStyle w:val="BodyText"/>
      </w:pPr>
      <w:r w:rsidRPr="00E95B97">
        <w:t xml:space="preserve"> </w:t>
      </w:r>
    </w:p>
    <w:p w14:paraId="5D366EA3" w14:textId="008F23B9" w:rsidR="00A944D8" w:rsidRPr="00082519" w:rsidRDefault="0089320F" w:rsidP="00533126">
      <w:pPr>
        <w:pStyle w:val="Heading5"/>
        <w:numPr>
          <w:ilvl w:val="0"/>
          <w:numId w:val="66"/>
        </w:numPr>
        <w:rPr>
          <w:sz w:val="26"/>
          <w:szCs w:val="26"/>
        </w:rPr>
      </w:pPr>
      <w:bookmarkStart w:id="221" w:name="_Toc186822849"/>
      <w:bookmarkStart w:id="222" w:name="_Toc186824344"/>
      <w:bookmarkStart w:id="223" w:name="_Toc186825743"/>
      <w:bookmarkStart w:id="224" w:name="_Toc186825536"/>
      <w:bookmarkStart w:id="225" w:name="_Toc186825621"/>
      <w:r w:rsidRPr="00082519">
        <w:rPr>
          <w:sz w:val="26"/>
          <w:szCs w:val="26"/>
        </w:rPr>
        <w:t>Đ</w:t>
      </w:r>
      <w:r w:rsidR="00A944D8" w:rsidRPr="00082519">
        <w:rPr>
          <w:sz w:val="26"/>
          <w:szCs w:val="26"/>
        </w:rPr>
        <w:t>ăng xuất</w:t>
      </w:r>
      <w:r w:rsidR="00036DEF" w:rsidRPr="00082519">
        <w:rPr>
          <w:sz w:val="26"/>
          <w:szCs w:val="26"/>
        </w:rPr>
        <w:t>:</w:t>
      </w:r>
      <w:bookmarkEnd w:id="221"/>
      <w:bookmarkEnd w:id="222"/>
      <w:bookmarkEnd w:id="223"/>
      <w:bookmarkEnd w:id="224"/>
      <w:bookmarkEnd w:id="225"/>
    </w:p>
    <w:p w14:paraId="0C3F3D95" w14:textId="09C169BE" w:rsidR="00A54078" w:rsidRPr="00BA1F55" w:rsidRDefault="00036DEF" w:rsidP="00EA416E">
      <w:pPr>
        <w:pStyle w:val="BodyText"/>
      </w:pPr>
      <w:r>
        <w:rPr>
          <w:lang w:val="en-US"/>
        </w:rPr>
        <w:t xml:space="preserve">                                                         </w:t>
      </w:r>
      <w:r w:rsidR="00EA416E" w:rsidRPr="00BA1F55">
        <w:drawing>
          <wp:inline distT="0" distB="0" distL="0" distR="0" wp14:anchorId="147C5946" wp14:editId="7766F18D">
            <wp:extent cx="2844800" cy="1590675"/>
            <wp:effectExtent l="0" t="0" r="0" b="9525"/>
            <wp:docPr id="973803250" name="Hình ảnh 1"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03250" name="Hình ảnh 1" descr="Ảnh có chứa văn bản, Phông chữ, ảnh chụp màn hình, số&#10;&#10;Mô tả được tạo tự động"/>
                    <pic:cNvPicPr/>
                  </pic:nvPicPr>
                  <pic:blipFill>
                    <a:blip r:embed="rId26"/>
                    <a:stretch>
                      <a:fillRect/>
                    </a:stretch>
                  </pic:blipFill>
                  <pic:spPr>
                    <a:xfrm>
                      <a:off x="0" y="0"/>
                      <a:ext cx="2845201" cy="1590899"/>
                    </a:xfrm>
                    <a:prstGeom prst="rect">
                      <a:avLst/>
                    </a:prstGeom>
                  </pic:spPr>
                </pic:pic>
              </a:graphicData>
            </a:graphic>
          </wp:inline>
        </w:drawing>
      </w:r>
    </w:p>
    <w:p w14:paraId="7AEDB819" w14:textId="71E3265C" w:rsidR="00037272" w:rsidRPr="0086599D" w:rsidRDefault="00740C63" w:rsidP="00533126">
      <w:pPr>
        <w:pStyle w:val="BodyText"/>
        <w:numPr>
          <w:ilvl w:val="0"/>
          <w:numId w:val="29"/>
        </w:numPr>
      </w:pPr>
      <w:r w:rsidRPr="00254CE2">
        <w:rPr>
          <w:b/>
        </w:rPr>
        <w:t>Mô tả chức năng</w:t>
      </w:r>
      <w:r w:rsidR="00964610" w:rsidRPr="00254CE2">
        <w:rPr>
          <w:b/>
        </w:rPr>
        <w:t>:</w:t>
      </w:r>
      <w:r w:rsidR="00964610" w:rsidRPr="00BA1F55">
        <w:t xml:space="preserve"> Khi người</w:t>
      </w:r>
      <w:r w:rsidR="005E580E" w:rsidRPr="00BA1F55">
        <w:t xml:space="preserve"> dùng click vào sẽ thoát khỏi tài khoản và trở về trạng thái yêu cầu đăng nhập ban đầu.</w:t>
      </w:r>
    </w:p>
    <w:p w14:paraId="0CBC8E4C" w14:textId="77777777" w:rsidR="00C02E85" w:rsidRPr="009009FF" w:rsidRDefault="00C02E85" w:rsidP="00533126">
      <w:pPr>
        <w:pStyle w:val="Heading4"/>
        <w:numPr>
          <w:ilvl w:val="0"/>
          <w:numId w:val="64"/>
        </w:numPr>
        <w:rPr>
          <w:i w:val="0"/>
          <w:iCs w:val="0"/>
          <w:sz w:val="26"/>
          <w:szCs w:val="26"/>
        </w:rPr>
      </w:pPr>
      <w:bookmarkStart w:id="226" w:name="_Toc186822850"/>
      <w:bookmarkStart w:id="227" w:name="_Toc186824345"/>
      <w:bookmarkStart w:id="228" w:name="_Toc186825744"/>
      <w:bookmarkStart w:id="229" w:name="_Toc186825537"/>
      <w:bookmarkStart w:id="230" w:name="_Toc186825622"/>
      <w:r w:rsidRPr="009009FF">
        <w:rPr>
          <w:i w:val="0"/>
          <w:iCs w:val="0"/>
          <w:sz w:val="26"/>
          <w:szCs w:val="26"/>
        </w:rPr>
        <w:t>Mô tả các chức năng trong nút “Danh mục”</w:t>
      </w:r>
      <w:bookmarkEnd w:id="226"/>
      <w:bookmarkEnd w:id="227"/>
      <w:bookmarkEnd w:id="228"/>
      <w:bookmarkEnd w:id="229"/>
      <w:bookmarkEnd w:id="230"/>
    </w:p>
    <w:p w14:paraId="38ABACC9" w14:textId="00FFB07E" w:rsidR="00A0748F" w:rsidRPr="009009FF" w:rsidRDefault="00BD71FE" w:rsidP="00533126">
      <w:pPr>
        <w:pStyle w:val="Heading5"/>
        <w:numPr>
          <w:ilvl w:val="0"/>
          <w:numId w:val="33"/>
        </w:numPr>
        <w:rPr>
          <w:bCs/>
          <w:sz w:val="26"/>
          <w:szCs w:val="26"/>
        </w:rPr>
      </w:pPr>
      <w:bookmarkStart w:id="231" w:name="_Toc186824346"/>
      <w:bookmarkStart w:id="232" w:name="_Toc186825745"/>
      <w:bookmarkStart w:id="233" w:name="_Toc186825538"/>
      <w:bookmarkStart w:id="234" w:name="_Toc186825623"/>
      <w:r w:rsidRPr="009009FF">
        <w:rPr>
          <w:bCs/>
          <w:sz w:val="26"/>
          <w:szCs w:val="26"/>
        </w:rPr>
        <w:t>Nút “Bệnh nhân”</w:t>
      </w:r>
      <w:bookmarkEnd w:id="231"/>
      <w:bookmarkEnd w:id="232"/>
      <w:bookmarkEnd w:id="233"/>
      <w:bookmarkEnd w:id="234"/>
    </w:p>
    <w:p w14:paraId="2D10772F" w14:textId="76DC3245" w:rsidR="00B37643" w:rsidRPr="00254CE2" w:rsidRDefault="00B37643" w:rsidP="00533126">
      <w:pPr>
        <w:pStyle w:val="BodyText"/>
        <w:numPr>
          <w:ilvl w:val="0"/>
          <w:numId w:val="30"/>
        </w:numPr>
        <w:rPr>
          <w:b/>
        </w:rPr>
      </w:pPr>
      <w:r w:rsidRPr="00254CE2">
        <w:rPr>
          <w:b/>
        </w:rPr>
        <w:t>Màn hình chính</w:t>
      </w:r>
    </w:p>
    <w:p w14:paraId="6BB90995" w14:textId="77777777" w:rsidR="00EA416E" w:rsidRDefault="00EA416E" w:rsidP="00DE6F8D">
      <w:pPr>
        <w:pStyle w:val="BodyText"/>
        <w:jc w:val="center"/>
      </w:pPr>
      <w:r w:rsidRPr="00CE589B">
        <w:lastRenderedPageBreak/>
        <w:drawing>
          <wp:inline distT="0" distB="0" distL="0" distR="0" wp14:anchorId="2F6617B2" wp14:editId="676365C4">
            <wp:extent cx="7004050" cy="2762885"/>
            <wp:effectExtent l="0" t="0" r="6350" b="0"/>
            <wp:docPr id="2050963981"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63981" name="Hình ảnh 1" descr="A screenshot of a computer&#10;&#10;Description automatically generated"/>
                    <pic:cNvPicPr/>
                  </pic:nvPicPr>
                  <pic:blipFill>
                    <a:blip r:embed="rId27"/>
                    <a:stretch>
                      <a:fillRect/>
                    </a:stretch>
                  </pic:blipFill>
                  <pic:spPr>
                    <a:xfrm>
                      <a:off x="0" y="0"/>
                      <a:ext cx="7004050" cy="2762885"/>
                    </a:xfrm>
                    <a:prstGeom prst="rect">
                      <a:avLst/>
                    </a:prstGeom>
                  </pic:spPr>
                </pic:pic>
              </a:graphicData>
            </a:graphic>
          </wp:inline>
        </w:drawing>
      </w:r>
    </w:p>
    <w:p w14:paraId="1A5D1A2F" w14:textId="4B789BD7" w:rsidR="00AC364A" w:rsidRPr="004C53EA" w:rsidRDefault="00EA416E" w:rsidP="00533126">
      <w:pPr>
        <w:pStyle w:val="BodyText"/>
        <w:numPr>
          <w:ilvl w:val="0"/>
          <w:numId w:val="30"/>
        </w:numPr>
      </w:pPr>
      <w:r w:rsidRPr="00254CE2">
        <w:rPr>
          <w:b/>
        </w:rPr>
        <w:t>Mô tả chức năng:</w:t>
      </w:r>
      <w:r>
        <w:t xml:space="preserve"> Hiện cửa sổ để người dùng Tìm, Thêm, Sửa, Xoá thông tin bệnh nhân.</w:t>
      </w:r>
      <w:r w:rsidRPr="00BA2C2A">
        <w:t xml:space="preserve"> </w:t>
      </w:r>
      <w:r w:rsidRPr="00BA1F55">
        <w:t>Trong “Bệnh nhân” có 2 chức năng con là “Hồ sơ bệnh án” và “Nhập viện”</w:t>
      </w:r>
    </w:p>
    <w:p w14:paraId="52A513AD" w14:textId="77777777" w:rsidR="004C53EA" w:rsidRPr="00134984" w:rsidRDefault="004C53EA" w:rsidP="004C53EA">
      <w:pPr>
        <w:pStyle w:val="BodyText"/>
      </w:pPr>
    </w:p>
    <w:p w14:paraId="2D3ABCF5" w14:textId="77777777" w:rsidR="004C53EA" w:rsidRPr="00134984" w:rsidRDefault="004C53EA" w:rsidP="004C53EA">
      <w:pPr>
        <w:pStyle w:val="BodyText"/>
      </w:pPr>
    </w:p>
    <w:p w14:paraId="7BDCB79C" w14:textId="77777777" w:rsidR="004C53EA" w:rsidRPr="00134984" w:rsidRDefault="004C53EA" w:rsidP="004C53EA">
      <w:pPr>
        <w:pStyle w:val="BodyText"/>
      </w:pPr>
    </w:p>
    <w:p w14:paraId="1B5C42EB" w14:textId="77777777" w:rsidR="004C53EA" w:rsidRPr="00134984" w:rsidRDefault="004C53EA" w:rsidP="004C53EA">
      <w:pPr>
        <w:pStyle w:val="BodyText"/>
      </w:pPr>
    </w:p>
    <w:p w14:paraId="70E52EB2" w14:textId="77777777" w:rsidR="004C53EA" w:rsidRPr="00134984" w:rsidRDefault="004C53EA" w:rsidP="004C53EA">
      <w:pPr>
        <w:pStyle w:val="BodyText"/>
      </w:pPr>
    </w:p>
    <w:p w14:paraId="04689770" w14:textId="77777777" w:rsidR="004C53EA" w:rsidRPr="00134984" w:rsidRDefault="004C53EA" w:rsidP="004C53EA">
      <w:pPr>
        <w:pStyle w:val="BodyText"/>
      </w:pPr>
    </w:p>
    <w:p w14:paraId="2B325EC9" w14:textId="77777777" w:rsidR="004C53EA" w:rsidRPr="00134984" w:rsidRDefault="004C53EA" w:rsidP="004C53EA">
      <w:pPr>
        <w:pStyle w:val="BodyText"/>
      </w:pPr>
    </w:p>
    <w:p w14:paraId="14B724AD" w14:textId="77777777" w:rsidR="004C53EA" w:rsidRPr="00134984" w:rsidRDefault="004C53EA" w:rsidP="004C53EA">
      <w:pPr>
        <w:pStyle w:val="BodyText"/>
      </w:pPr>
    </w:p>
    <w:p w14:paraId="0C1DA4D9" w14:textId="77777777" w:rsidR="004C53EA" w:rsidRPr="00134984" w:rsidRDefault="004C53EA" w:rsidP="004C53EA">
      <w:pPr>
        <w:pStyle w:val="BodyText"/>
      </w:pPr>
    </w:p>
    <w:p w14:paraId="759C7CEC" w14:textId="77777777" w:rsidR="004C53EA" w:rsidRPr="00134984" w:rsidRDefault="004C53EA" w:rsidP="004C53EA">
      <w:pPr>
        <w:pStyle w:val="BodyText"/>
      </w:pPr>
    </w:p>
    <w:p w14:paraId="0E447F24" w14:textId="77777777" w:rsidR="004C53EA" w:rsidRPr="00134984" w:rsidRDefault="004C53EA" w:rsidP="004C53EA">
      <w:pPr>
        <w:pStyle w:val="BodyText"/>
      </w:pPr>
    </w:p>
    <w:p w14:paraId="26CCA864" w14:textId="77777777" w:rsidR="004C53EA" w:rsidRPr="00134984" w:rsidRDefault="004C53EA" w:rsidP="004C53EA">
      <w:pPr>
        <w:pStyle w:val="BodyText"/>
      </w:pPr>
    </w:p>
    <w:p w14:paraId="777BE50A" w14:textId="77777777" w:rsidR="004C53EA" w:rsidRPr="00134984" w:rsidRDefault="004C53EA" w:rsidP="004C53EA">
      <w:pPr>
        <w:pStyle w:val="BodyText"/>
      </w:pPr>
    </w:p>
    <w:p w14:paraId="376F6CD6" w14:textId="77777777" w:rsidR="004C53EA" w:rsidRPr="00134984" w:rsidRDefault="004C53EA" w:rsidP="004C53EA">
      <w:pPr>
        <w:pStyle w:val="BodyText"/>
      </w:pPr>
    </w:p>
    <w:p w14:paraId="03D8E1EF" w14:textId="77777777" w:rsidR="004C53EA" w:rsidRPr="00134984" w:rsidRDefault="004C53EA" w:rsidP="004C53EA">
      <w:pPr>
        <w:pStyle w:val="BodyText"/>
      </w:pPr>
    </w:p>
    <w:p w14:paraId="2F9C70D4" w14:textId="77777777" w:rsidR="004C53EA" w:rsidRPr="00134984" w:rsidRDefault="004C53EA" w:rsidP="004C53EA">
      <w:pPr>
        <w:pStyle w:val="BodyText"/>
      </w:pPr>
    </w:p>
    <w:p w14:paraId="00C24EC0" w14:textId="77777777" w:rsidR="00C02E85" w:rsidRPr="00962295" w:rsidRDefault="000D5316" w:rsidP="00533126">
      <w:pPr>
        <w:pStyle w:val="Heading6"/>
        <w:numPr>
          <w:ilvl w:val="0"/>
          <w:numId w:val="67"/>
        </w:numPr>
        <w:rPr>
          <w:rStyle w:val="Heading5Char"/>
          <w:color w:val="auto"/>
          <w:sz w:val="26"/>
          <w:szCs w:val="26"/>
        </w:rPr>
      </w:pPr>
      <w:bookmarkStart w:id="235" w:name="_Toc186822851"/>
      <w:bookmarkStart w:id="236" w:name="_Toc186824347"/>
      <w:bookmarkStart w:id="237" w:name="_Toc186825746"/>
      <w:bookmarkStart w:id="238" w:name="_Toc186825539"/>
      <w:bookmarkStart w:id="239" w:name="_Toc186825624"/>
      <w:r w:rsidRPr="00962295">
        <w:rPr>
          <w:rStyle w:val="Heading5Char"/>
          <w:color w:val="auto"/>
          <w:sz w:val="26"/>
          <w:szCs w:val="26"/>
        </w:rPr>
        <w:t>Nút “Hồ sơ bệnh án”</w:t>
      </w:r>
      <w:bookmarkEnd w:id="235"/>
      <w:bookmarkEnd w:id="236"/>
      <w:bookmarkEnd w:id="237"/>
      <w:bookmarkEnd w:id="238"/>
      <w:bookmarkEnd w:id="239"/>
      <w:r w:rsidR="00461E9D" w:rsidRPr="00962295">
        <w:rPr>
          <w:rStyle w:val="Heading5Char"/>
          <w:color w:val="auto"/>
          <w:sz w:val="26"/>
          <w:szCs w:val="26"/>
        </w:rPr>
        <w:t xml:space="preserve"> </w:t>
      </w:r>
    </w:p>
    <w:p w14:paraId="3953CEC7" w14:textId="77777777" w:rsidR="00224FBA" w:rsidRPr="001D177F" w:rsidRDefault="00224FBA" w:rsidP="00533126">
      <w:pPr>
        <w:pStyle w:val="BodyText"/>
        <w:numPr>
          <w:ilvl w:val="0"/>
          <w:numId w:val="31"/>
        </w:numPr>
        <w:rPr>
          <w:b/>
          <w:bCs/>
        </w:rPr>
      </w:pPr>
      <w:r w:rsidRPr="001D177F">
        <w:rPr>
          <w:b/>
          <w:bCs/>
        </w:rPr>
        <w:t>Màn hình chính</w:t>
      </w:r>
    </w:p>
    <w:p w14:paraId="55C3C349" w14:textId="0104D36E" w:rsidR="00EA416E" w:rsidRPr="00711AF9" w:rsidRDefault="00EA416E" w:rsidP="00533126">
      <w:pPr>
        <w:pStyle w:val="BodyText"/>
        <w:numPr>
          <w:ilvl w:val="0"/>
          <w:numId w:val="31"/>
        </w:numPr>
      </w:pPr>
      <w:r w:rsidRPr="001D177F">
        <w:rPr>
          <w:b/>
          <w:bCs/>
        </w:rPr>
        <w:lastRenderedPageBreak/>
        <w:drawing>
          <wp:anchor distT="0" distB="0" distL="114300" distR="114300" simplePos="0" relativeHeight="251658247" behindDoc="0" locked="0" layoutInCell="1" allowOverlap="1" wp14:anchorId="118F1C90" wp14:editId="10719620">
            <wp:simplePos x="0" y="0"/>
            <wp:positionH relativeFrom="column">
              <wp:posOffset>0</wp:posOffset>
            </wp:positionH>
            <wp:positionV relativeFrom="paragraph">
              <wp:posOffset>1270</wp:posOffset>
            </wp:positionV>
            <wp:extent cx="7004050" cy="2792730"/>
            <wp:effectExtent l="0" t="0" r="6350" b="7620"/>
            <wp:wrapSquare wrapText="bothSides"/>
            <wp:docPr id="71850963" name="Hình ảnh 1" descr="Ảnh có chứa văn bản, phần mềm,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6639" name="Hình ảnh 1" descr="Ảnh có chứa văn bản, phần mềm, số, Phông chữ&#10;&#10;Mô tả được tạo tự độ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04050" cy="2792730"/>
                    </a:xfrm>
                    <a:prstGeom prst="rect">
                      <a:avLst/>
                    </a:prstGeom>
                  </pic:spPr>
                </pic:pic>
              </a:graphicData>
            </a:graphic>
            <wp14:sizeRelH relativeFrom="page">
              <wp14:pctWidth>0</wp14:pctWidth>
            </wp14:sizeRelH>
            <wp14:sizeRelV relativeFrom="page">
              <wp14:pctHeight>0</wp14:pctHeight>
            </wp14:sizeRelV>
          </wp:anchor>
        </w:drawing>
      </w:r>
      <w:r w:rsidR="00224FBA" w:rsidRPr="001D177F">
        <w:rPr>
          <w:b/>
          <w:bCs/>
        </w:rPr>
        <w:t>Mô tả chức năng</w:t>
      </w:r>
      <w:r w:rsidR="00DF7459" w:rsidRPr="001D177F">
        <w:rPr>
          <w:b/>
          <w:bCs/>
        </w:rPr>
        <w:t xml:space="preserve">: </w:t>
      </w:r>
      <w:r w:rsidR="000D5316" w:rsidRPr="00454FFE">
        <w:t>Hiện cửa sổ để người dùng Tìm, Thêm</w:t>
      </w:r>
      <w:r w:rsidR="00B76B68" w:rsidRPr="00454FFE">
        <w:t xml:space="preserve">, </w:t>
      </w:r>
      <w:r w:rsidR="000D5316" w:rsidRPr="00454FFE">
        <w:t xml:space="preserve">Sửa, Xóa </w:t>
      </w:r>
      <w:r w:rsidR="003B4F4E" w:rsidRPr="00454FFE">
        <w:t xml:space="preserve">thông tin </w:t>
      </w:r>
      <w:r w:rsidR="000D5316" w:rsidRPr="00454FFE">
        <w:t>hồ sơ bệnh án của bệnh nhân.</w:t>
      </w:r>
    </w:p>
    <w:p w14:paraId="52279B70" w14:textId="014A0C65" w:rsidR="00BF7159" w:rsidRPr="00FC1078" w:rsidRDefault="00BF7159" w:rsidP="00533126">
      <w:pPr>
        <w:pStyle w:val="Heading6"/>
        <w:numPr>
          <w:ilvl w:val="0"/>
          <w:numId w:val="67"/>
        </w:numPr>
        <w:rPr>
          <w:sz w:val="26"/>
          <w:szCs w:val="26"/>
        </w:rPr>
      </w:pPr>
      <w:bookmarkStart w:id="240" w:name="_Toc186822852"/>
      <w:bookmarkStart w:id="241" w:name="_Toc186824348"/>
      <w:bookmarkStart w:id="242" w:name="_Toc186825747"/>
      <w:bookmarkStart w:id="243" w:name="_Toc186825540"/>
      <w:bookmarkStart w:id="244" w:name="_Toc186825625"/>
      <w:r w:rsidRPr="00962295">
        <w:rPr>
          <w:rStyle w:val="Heading5Char"/>
          <w:color w:val="auto"/>
          <w:sz w:val="26"/>
          <w:szCs w:val="26"/>
        </w:rPr>
        <w:t>“</w:t>
      </w:r>
      <w:r w:rsidR="00A72566" w:rsidRPr="00962295">
        <w:rPr>
          <w:rStyle w:val="Heading5Char"/>
          <w:color w:val="auto"/>
          <w:sz w:val="26"/>
          <w:szCs w:val="26"/>
        </w:rPr>
        <w:t>Nhập viện</w:t>
      </w:r>
      <w:r w:rsidRPr="00962295">
        <w:rPr>
          <w:rStyle w:val="Heading5Char"/>
          <w:color w:val="auto"/>
          <w:sz w:val="26"/>
          <w:szCs w:val="26"/>
        </w:rPr>
        <w:t>”</w:t>
      </w:r>
      <w:bookmarkEnd w:id="240"/>
      <w:bookmarkEnd w:id="241"/>
      <w:bookmarkEnd w:id="242"/>
      <w:bookmarkEnd w:id="243"/>
      <w:bookmarkEnd w:id="244"/>
    </w:p>
    <w:p w14:paraId="5483024F" w14:textId="77777777" w:rsidR="00A72566" w:rsidRPr="00A824A5" w:rsidRDefault="00A72566" w:rsidP="00533126">
      <w:pPr>
        <w:pStyle w:val="BodyText"/>
        <w:numPr>
          <w:ilvl w:val="0"/>
          <w:numId w:val="32"/>
        </w:numPr>
        <w:rPr>
          <w:b/>
          <w:bCs/>
        </w:rPr>
      </w:pPr>
      <w:r w:rsidRPr="00A824A5">
        <w:rPr>
          <w:b/>
          <w:bCs/>
        </w:rPr>
        <w:t>Màn hình chính</w:t>
      </w:r>
    </w:p>
    <w:p w14:paraId="40FC7CBF" w14:textId="54D7E7F8" w:rsidR="00EA416E" w:rsidRDefault="00487F9A" w:rsidP="00EA416E">
      <w:pPr>
        <w:pStyle w:val="BodyText"/>
        <w:rPr>
          <w:lang w:val="en-US"/>
        </w:rPr>
      </w:pPr>
      <w:r w:rsidRPr="00487F9A">
        <w:rPr>
          <w:lang w:val="en-US"/>
        </w:rPr>
        <w:drawing>
          <wp:inline distT="0" distB="0" distL="0" distR="0" wp14:anchorId="79EAF1A1" wp14:editId="44BC4DD0">
            <wp:extent cx="7004050" cy="2715260"/>
            <wp:effectExtent l="0" t="0" r="6350" b="8890"/>
            <wp:docPr id="1154007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07455" name="Picture 1" descr="A screenshot of a computer&#10;&#10;Description automatically generated"/>
                    <pic:cNvPicPr/>
                  </pic:nvPicPr>
                  <pic:blipFill>
                    <a:blip r:embed="rId29"/>
                    <a:stretch>
                      <a:fillRect/>
                    </a:stretch>
                  </pic:blipFill>
                  <pic:spPr>
                    <a:xfrm>
                      <a:off x="0" y="0"/>
                      <a:ext cx="7004050" cy="2715260"/>
                    </a:xfrm>
                    <a:prstGeom prst="rect">
                      <a:avLst/>
                    </a:prstGeom>
                  </pic:spPr>
                </pic:pic>
              </a:graphicData>
            </a:graphic>
          </wp:inline>
        </w:drawing>
      </w:r>
    </w:p>
    <w:p w14:paraId="3335A347" w14:textId="77777777" w:rsidR="007409AD" w:rsidRPr="00242483" w:rsidRDefault="007409AD" w:rsidP="00EA416E">
      <w:pPr>
        <w:pStyle w:val="BodyText"/>
        <w:rPr>
          <w:lang w:val="en-US"/>
        </w:rPr>
      </w:pPr>
    </w:p>
    <w:p w14:paraId="2E37460B" w14:textId="5E7EDB05" w:rsidR="00C71164" w:rsidRPr="00367C00" w:rsidRDefault="00EA416E" w:rsidP="00533126">
      <w:pPr>
        <w:pStyle w:val="BodyText"/>
        <w:numPr>
          <w:ilvl w:val="0"/>
          <w:numId w:val="32"/>
        </w:numPr>
      </w:pPr>
      <w:r w:rsidRPr="00A824A5">
        <w:rPr>
          <w:b/>
          <w:bCs/>
        </w:rPr>
        <w:t>Mô tả chức năng</w:t>
      </w:r>
      <w:r w:rsidR="002E6129">
        <w:rPr>
          <w:b/>
          <w:bCs/>
          <w:lang w:val="en-US"/>
        </w:rPr>
        <w:t>:</w:t>
      </w:r>
      <w:r>
        <w:rPr>
          <w:lang w:val="en-US"/>
        </w:rPr>
        <w:t xml:space="preserve"> </w:t>
      </w:r>
      <w:r>
        <w:t>Hiện cửa sổ để người dùng Tìm, Thêm, Sửa, Xóa thông tin nhập viện của bệnh nhân.</w:t>
      </w:r>
    </w:p>
    <w:p w14:paraId="0E313E08" w14:textId="44C78C5E" w:rsidR="0045024D" w:rsidRPr="009E513A" w:rsidRDefault="003B4F4E" w:rsidP="00533126">
      <w:pPr>
        <w:pStyle w:val="Heading5"/>
        <w:numPr>
          <w:ilvl w:val="0"/>
          <w:numId w:val="33"/>
        </w:numPr>
        <w:rPr>
          <w:bCs/>
          <w:sz w:val="26"/>
          <w:szCs w:val="26"/>
        </w:rPr>
      </w:pPr>
      <w:bookmarkStart w:id="245" w:name="_Toc186824349"/>
      <w:bookmarkStart w:id="246" w:name="_Toc186825748"/>
      <w:bookmarkStart w:id="247" w:name="_Toc186825541"/>
      <w:bookmarkStart w:id="248" w:name="_Toc186825626"/>
      <w:r w:rsidRPr="009E513A">
        <w:rPr>
          <w:bCs/>
          <w:sz w:val="26"/>
          <w:szCs w:val="26"/>
        </w:rPr>
        <w:t>“Nhân viên”</w:t>
      </w:r>
      <w:bookmarkEnd w:id="245"/>
      <w:bookmarkEnd w:id="246"/>
      <w:bookmarkEnd w:id="247"/>
      <w:bookmarkEnd w:id="248"/>
    </w:p>
    <w:p w14:paraId="12257108" w14:textId="77777777" w:rsidR="003B4F4E" w:rsidRPr="00A600E6" w:rsidRDefault="003B4F4E" w:rsidP="00533126">
      <w:pPr>
        <w:pStyle w:val="BodyText"/>
        <w:numPr>
          <w:ilvl w:val="0"/>
          <w:numId w:val="34"/>
        </w:numPr>
        <w:rPr>
          <w:b/>
          <w:bCs/>
        </w:rPr>
      </w:pPr>
      <w:r w:rsidRPr="00A600E6">
        <w:rPr>
          <w:b/>
          <w:bCs/>
        </w:rPr>
        <w:t>Màn hình chính</w:t>
      </w:r>
    </w:p>
    <w:p w14:paraId="416DF541" w14:textId="77777777" w:rsidR="00EA416E" w:rsidRPr="00BF5400" w:rsidRDefault="00EA416E" w:rsidP="00EA416E">
      <w:pPr>
        <w:pStyle w:val="BodyText"/>
        <w:rPr>
          <w:lang w:val="en-US"/>
        </w:rPr>
      </w:pPr>
      <w:r w:rsidRPr="00BF5400">
        <w:rPr>
          <w:lang w:val="en-US"/>
        </w:rPr>
        <w:lastRenderedPageBreak/>
        <w:drawing>
          <wp:inline distT="0" distB="0" distL="0" distR="0" wp14:anchorId="698BC19A" wp14:editId="318F314C">
            <wp:extent cx="7004050" cy="3105150"/>
            <wp:effectExtent l="0" t="0" r="6350" b="0"/>
            <wp:docPr id="1088650178" name="Hình ảnh 1" descr="Ảnh có chứa văn bản, phần mềm, số,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50178" name="Hình ảnh 1" descr="Ảnh có chứa văn bản, phần mềm, số, Biểu tượng máy tính&#10;&#10;Mô tả được tạo tự động"/>
                    <pic:cNvPicPr/>
                  </pic:nvPicPr>
                  <pic:blipFill>
                    <a:blip r:embed="rId30"/>
                    <a:stretch>
                      <a:fillRect/>
                    </a:stretch>
                  </pic:blipFill>
                  <pic:spPr>
                    <a:xfrm>
                      <a:off x="0" y="0"/>
                      <a:ext cx="7004050" cy="3105150"/>
                    </a:xfrm>
                    <a:prstGeom prst="rect">
                      <a:avLst/>
                    </a:prstGeom>
                  </pic:spPr>
                </pic:pic>
              </a:graphicData>
            </a:graphic>
          </wp:inline>
        </w:drawing>
      </w:r>
    </w:p>
    <w:p w14:paraId="744030AD" w14:textId="779D397E" w:rsidR="00EA416E" w:rsidRPr="007409AD" w:rsidRDefault="00EA416E" w:rsidP="00533126">
      <w:pPr>
        <w:pStyle w:val="BodyText"/>
        <w:numPr>
          <w:ilvl w:val="0"/>
          <w:numId w:val="34"/>
        </w:numPr>
      </w:pPr>
      <w:r w:rsidRPr="00A600E6">
        <w:rPr>
          <w:b/>
          <w:bCs/>
        </w:rPr>
        <w:t>Mô tả chức năng</w:t>
      </w:r>
      <w:r w:rsidRPr="00A600E6">
        <w:rPr>
          <w:b/>
          <w:bCs/>
          <w:lang w:val="en-US"/>
        </w:rPr>
        <w:t>:</w:t>
      </w:r>
      <w:r>
        <w:rPr>
          <w:lang w:val="en-US"/>
        </w:rPr>
        <w:t xml:space="preserve"> </w:t>
      </w:r>
      <w:r>
        <w:t>Hiện cửa sổ để người dùng Tìm, Thêm, Sửa, Xóa thông tin của nhân viên.</w:t>
      </w:r>
    </w:p>
    <w:p w14:paraId="5D984585" w14:textId="77A76D42" w:rsidR="003F2AB4" w:rsidRPr="009E513A" w:rsidRDefault="003F2AB4" w:rsidP="00533126">
      <w:pPr>
        <w:pStyle w:val="Heading5"/>
        <w:numPr>
          <w:ilvl w:val="0"/>
          <w:numId w:val="33"/>
        </w:numPr>
        <w:rPr>
          <w:bCs/>
          <w:sz w:val="26"/>
          <w:szCs w:val="26"/>
        </w:rPr>
      </w:pPr>
      <w:bookmarkStart w:id="249" w:name="_Toc186824350"/>
      <w:bookmarkStart w:id="250" w:name="_Toc186825749"/>
      <w:bookmarkStart w:id="251" w:name="_Toc186825542"/>
      <w:bookmarkStart w:id="252" w:name="_Toc186825627"/>
      <w:r w:rsidRPr="009E513A">
        <w:rPr>
          <w:bCs/>
          <w:sz w:val="26"/>
          <w:szCs w:val="26"/>
        </w:rPr>
        <w:t>“</w:t>
      </w:r>
      <w:r w:rsidR="007C191A" w:rsidRPr="009E513A">
        <w:rPr>
          <w:bCs/>
          <w:sz w:val="26"/>
          <w:szCs w:val="26"/>
        </w:rPr>
        <w:t>Phòng bệnh</w:t>
      </w:r>
      <w:r w:rsidRPr="009E513A">
        <w:rPr>
          <w:bCs/>
          <w:sz w:val="26"/>
          <w:szCs w:val="26"/>
        </w:rPr>
        <w:t>”</w:t>
      </w:r>
      <w:bookmarkEnd w:id="249"/>
      <w:bookmarkEnd w:id="250"/>
      <w:bookmarkEnd w:id="251"/>
      <w:bookmarkEnd w:id="252"/>
    </w:p>
    <w:p w14:paraId="35AFF614" w14:textId="77777777" w:rsidR="007C191A" w:rsidRPr="00A022DF" w:rsidRDefault="007C191A" w:rsidP="00533126">
      <w:pPr>
        <w:pStyle w:val="BodyText"/>
        <w:numPr>
          <w:ilvl w:val="0"/>
          <w:numId w:val="34"/>
        </w:numPr>
        <w:rPr>
          <w:b/>
          <w:bCs/>
        </w:rPr>
      </w:pPr>
      <w:r w:rsidRPr="00A022DF">
        <w:rPr>
          <w:b/>
          <w:bCs/>
        </w:rPr>
        <w:t>Màn hình chính</w:t>
      </w:r>
    </w:p>
    <w:p w14:paraId="3A803349" w14:textId="77777777" w:rsidR="00EA416E" w:rsidRPr="00FE5893" w:rsidRDefault="00EA416E" w:rsidP="00EA416E">
      <w:pPr>
        <w:pStyle w:val="BodyText"/>
        <w:rPr>
          <w:lang w:val="en-US"/>
        </w:rPr>
      </w:pPr>
      <w:r w:rsidRPr="00FE5893">
        <w:rPr>
          <w:lang w:val="en-US"/>
        </w:rPr>
        <w:drawing>
          <wp:inline distT="0" distB="0" distL="0" distR="0" wp14:anchorId="5D631037" wp14:editId="3C72057E">
            <wp:extent cx="7004050" cy="2548890"/>
            <wp:effectExtent l="0" t="0" r="6350" b="3810"/>
            <wp:docPr id="864006723"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06723" name="Hình ảnh 1" descr="Ảnh có chứa văn bản, ảnh chụp màn hình, số, Phông chữ&#10;&#10;Mô tả được tạo tự động"/>
                    <pic:cNvPicPr/>
                  </pic:nvPicPr>
                  <pic:blipFill>
                    <a:blip r:embed="rId31"/>
                    <a:stretch>
                      <a:fillRect/>
                    </a:stretch>
                  </pic:blipFill>
                  <pic:spPr>
                    <a:xfrm>
                      <a:off x="0" y="0"/>
                      <a:ext cx="7004050" cy="2548890"/>
                    </a:xfrm>
                    <a:prstGeom prst="rect">
                      <a:avLst/>
                    </a:prstGeom>
                  </pic:spPr>
                </pic:pic>
              </a:graphicData>
            </a:graphic>
          </wp:inline>
        </w:drawing>
      </w:r>
    </w:p>
    <w:p w14:paraId="633C3F13" w14:textId="77777777" w:rsidR="00EA416E" w:rsidRPr="0071115B" w:rsidRDefault="00EA416E" w:rsidP="00533126">
      <w:pPr>
        <w:pStyle w:val="BodyText"/>
        <w:numPr>
          <w:ilvl w:val="0"/>
          <w:numId w:val="34"/>
        </w:numPr>
      </w:pPr>
      <w:r w:rsidRPr="00A022DF">
        <w:rPr>
          <w:b/>
          <w:bCs/>
        </w:rPr>
        <w:t>Mô tả chức năng</w:t>
      </w:r>
      <w:r w:rsidRPr="00A022DF">
        <w:rPr>
          <w:b/>
          <w:bCs/>
          <w:lang w:val="en-US"/>
        </w:rPr>
        <w:t>:</w:t>
      </w:r>
      <w:r>
        <w:rPr>
          <w:lang w:val="en-US"/>
        </w:rPr>
        <w:t xml:space="preserve"> </w:t>
      </w:r>
      <w:r>
        <w:t>Hiện cửa sổ để người dùng Tìm, Thêm, Sửa, Xóa thông tin của phòng bệnh.</w:t>
      </w:r>
    </w:p>
    <w:p w14:paraId="194CA7A7" w14:textId="77777777" w:rsidR="00874A8B" w:rsidRPr="00BA2C2A" w:rsidRDefault="00874A8B" w:rsidP="00D376A9">
      <w:pPr>
        <w:pStyle w:val="BodyText"/>
        <w:rPr>
          <w:lang w:val="en-US"/>
        </w:rPr>
      </w:pPr>
    </w:p>
    <w:p w14:paraId="2CC86CCA" w14:textId="77777777" w:rsidR="00874A8B" w:rsidRDefault="00874A8B" w:rsidP="00D376A9">
      <w:pPr>
        <w:pStyle w:val="BodyText"/>
      </w:pPr>
    </w:p>
    <w:p w14:paraId="200240ED" w14:textId="77777777" w:rsidR="00874A8B" w:rsidRDefault="00874A8B" w:rsidP="00D376A9">
      <w:pPr>
        <w:pStyle w:val="BodyText"/>
        <w:rPr>
          <w:lang w:val="en-US"/>
        </w:rPr>
      </w:pPr>
    </w:p>
    <w:p w14:paraId="422DA865" w14:textId="77777777" w:rsidR="00C764D3" w:rsidRDefault="00C764D3" w:rsidP="00D376A9">
      <w:pPr>
        <w:pStyle w:val="BodyText"/>
        <w:rPr>
          <w:lang w:val="en-US"/>
        </w:rPr>
      </w:pPr>
    </w:p>
    <w:p w14:paraId="1BFF84D3" w14:textId="77777777" w:rsidR="00C764D3" w:rsidRDefault="00C764D3" w:rsidP="00D376A9">
      <w:pPr>
        <w:pStyle w:val="BodyText"/>
        <w:rPr>
          <w:lang w:val="en-US"/>
        </w:rPr>
      </w:pPr>
    </w:p>
    <w:p w14:paraId="2E69839F" w14:textId="77777777" w:rsidR="00C764D3" w:rsidRDefault="00C764D3" w:rsidP="00D376A9">
      <w:pPr>
        <w:pStyle w:val="BodyText"/>
        <w:rPr>
          <w:lang w:val="en-US"/>
        </w:rPr>
      </w:pPr>
    </w:p>
    <w:p w14:paraId="7B3DEA6D" w14:textId="77777777" w:rsidR="00C764D3" w:rsidRDefault="00C764D3" w:rsidP="00D376A9">
      <w:pPr>
        <w:pStyle w:val="BodyText"/>
        <w:rPr>
          <w:lang w:val="en-US"/>
        </w:rPr>
      </w:pPr>
    </w:p>
    <w:p w14:paraId="5E8B2852" w14:textId="77777777" w:rsidR="00C764D3" w:rsidRDefault="00C764D3" w:rsidP="00D376A9">
      <w:pPr>
        <w:pStyle w:val="BodyText"/>
        <w:rPr>
          <w:lang w:val="en-US"/>
        </w:rPr>
      </w:pPr>
    </w:p>
    <w:p w14:paraId="028FFFA2" w14:textId="77777777" w:rsidR="00C764D3" w:rsidRPr="00C764D3" w:rsidRDefault="00C764D3" w:rsidP="00D376A9">
      <w:pPr>
        <w:pStyle w:val="BodyText"/>
        <w:rPr>
          <w:lang w:val="en-US"/>
        </w:rPr>
      </w:pPr>
    </w:p>
    <w:p w14:paraId="118178C7" w14:textId="25DC551C" w:rsidR="002A221D" w:rsidRPr="00E640E6" w:rsidRDefault="002A221D" w:rsidP="00533126">
      <w:pPr>
        <w:pStyle w:val="Heading5"/>
        <w:numPr>
          <w:ilvl w:val="0"/>
          <w:numId w:val="33"/>
        </w:numPr>
        <w:rPr>
          <w:bCs/>
          <w:sz w:val="26"/>
          <w:szCs w:val="26"/>
        </w:rPr>
      </w:pPr>
      <w:r w:rsidRPr="00E640E6">
        <w:rPr>
          <w:bCs/>
          <w:sz w:val="26"/>
          <w:szCs w:val="26"/>
        </w:rPr>
        <w:t xml:space="preserve"> </w:t>
      </w:r>
      <w:bookmarkStart w:id="253" w:name="_Toc186824351"/>
      <w:bookmarkStart w:id="254" w:name="_Toc186825750"/>
      <w:bookmarkStart w:id="255" w:name="_Toc186825543"/>
      <w:bookmarkStart w:id="256" w:name="_Toc186825628"/>
      <w:r w:rsidR="0012751D" w:rsidRPr="00E640E6">
        <w:rPr>
          <w:bCs/>
          <w:sz w:val="26"/>
          <w:szCs w:val="26"/>
        </w:rPr>
        <w:t>“Khoa”</w:t>
      </w:r>
      <w:bookmarkEnd w:id="253"/>
      <w:bookmarkEnd w:id="254"/>
      <w:bookmarkEnd w:id="255"/>
      <w:bookmarkEnd w:id="256"/>
    </w:p>
    <w:p w14:paraId="2F031202" w14:textId="77777777" w:rsidR="002A221D" w:rsidRPr="007409AD" w:rsidRDefault="002A221D" w:rsidP="00533126">
      <w:pPr>
        <w:pStyle w:val="BodyText"/>
        <w:numPr>
          <w:ilvl w:val="0"/>
          <w:numId w:val="34"/>
        </w:numPr>
        <w:rPr>
          <w:b/>
          <w:bCs/>
          <w:lang w:val="en-US"/>
        </w:rPr>
      </w:pPr>
      <w:r w:rsidRPr="007409AD">
        <w:rPr>
          <w:b/>
          <w:bCs/>
          <w:lang w:val="en-US"/>
        </w:rPr>
        <w:t>Màn</w:t>
      </w:r>
      <w:r w:rsidRPr="007409AD">
        <w:rPr>
          <w:b/>
          <w:bCs/>
        </w:rPr>
        <w:t xml:space="preserve"> hình chính</w:t>
      </w:r>
    </w:p>
    <w:p w14:paraId="23D6948B" w14:textId="77777777" w:rsidR="00EA416E" w:rsidRPr="0045281C" w:rsidRDefault="00EA416E" w:rsidP="00EA416E">
      <w:pPr>
        <w:pStyle w:val="BodyText"/>
        <w:rPr>
          <w:lang w:val="en-US"/>
        </w:rPr>
      </w:pPr>
      <w:r w:rsidRPr="0045281C">
        <w:rPr>
          <w:lang w:val="en-US"/>
        </w:rPr>
        <w:lastRenderedPageBreak/>
        <w:drawing>
          <wp:inline distT="0" distB="0" distL="0" distR="0" wp14:anchorId="7D4981BF" wp14:editId="08036777">
            <wp:extent cx="7004050" cy="2940050"/>
            <wp:effectExtent l="0" t="0" r="6350" b="0"/>
            <wp:docPr id="1039177688"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77688" name="Hình ảnh 1" descr="Ảnh có chứa văn bản, ảnh chụp màn hình, số, Phông chữ&#10;&#10;Mô tả được tạo tự động"/>
                    <pic:cNvPicPr/>
                  </pic:nvPicPr>
                  <pic:blipFill>
                    <a:blip r:embed="rId32"/>
                    <a:stretch>
                      <a:fillRect/>
                    </a:stretch>
                  </pic:blipFill>
                  <pic:spPr>
                    <a:xfrm>
                      <a:off x="0" y="0"/>
                      <a:ext cx="7004050" cy="2940050"/>
                    </a:xfrm>
                    <a:prstGeom prst="rect">
                      <a:avLst/>
                    </a:prstGeom>
                  </pic:spPr>
                </pic:pic>
              </a:graphicData>
            </a:graphic>
          </wp:inline>
        </w:drawing>
      </w:r>
    </w:p>
    <w:p w14:paraId="313971FF" w14:textId="215DEBE4" w:rsidR="00EA416E" w:rsidRPr="00B97872" w:rsidRDefault="00EA416E" w:rsidP="00533126">
      <w:pPr>
        <w:pStyle w:val="BodyText"/>
        <w:numPr>
          <w:ilvl w:val="0"/>
          <w:numId w:val="34"/>
        </w:numPr>
      </w:pPr>
      <w:r w:rsidRPr="007409AD">
        <w:rPr>
          <w:b/>
          <w:bCs/>
        </w:rPr>
        <w:t>Mô tả chức năng</w:t>
      </w:r>
      <w:r w:rsidRPr="007409AD">
        <w:rPr>
          <w:b/>
          <w:bCs/>
          <w:lang w:val="en-US"/>
        </w:rPr>
        <w:t>:</w:t>
      </w:r>
      <w:r>
        <w:rPr>
          <w:lang w:val="en-US"/>
        </w:rPr>
        <w:t xml:space="preserve"> </w:t>
      </w:r>
      <w:r>
        <w:t>Hiện cửa sổ để người dùng Tìm, Thêm, Sửa, Xóa thông tin của khoa.</w:t>
      </w:r>
    </w:p>
    <w:p w14:paraId="45C28981" w14:textId="577E342E" w:rsidR="00F25EEB" w:rsidRPr="00E640E6" w:rsidRDefault="00F25EEB" w:rsidP="00533126">
      <w:pPr>
        <w:pStyle w:val="Heading5"/>
        <w:numPr>
          <w:ilvl w:val="0"/>
          <w:numId w:val="33"/>
        </w:numPr>
        <w:rPr>
          <w:bCs/>
          <w:sz w:val="26"/>
          <w:szCs w:val="26"/>
        </w:rPr>
      </w:pPr>
      <w:bookmarkStart w:id="257" w:name="_Toc186824352"/>
      <w:bookmarkStart w:id="258" w:name="_Toc186825751"/>
      <w:bookmarkStart w:id="259" w:name="_Toc186825544"/>
      <w:bookmarkStart w:id="260" w:name="_Toc186825629"/>
      <w:r w:rsidRPr="00E640E6">
        <w:rPr>
          <w:bCs/>
          <w:sz w:val="26"/>
          <w:szCs w:val="26"/>
        </w:rPr>
        <w:t>“Thuốc”</w:t>
      </w:r>
      <w:bookmarkEnd w:id="257"/>
      <w:bookmarkEnd w:id="258"/>
      <w:bookmarkEnd w:id="259"/>
      <w:bookmarkEnd w:id="260"/>
    </w:p>
    <w:p w14:paraId="5321ECCF" w14:textId="77777777" w:rsidR="00F25EEB" w:rsidRPr="009302FB" w:rsidRDefault="00F25EEB" w:rsidP="00533126">
      <w:pPr>
        <w:pStyle w:val="BodyText"/>
        <w:numPr>
          <w:ilvl w:val="0"/>
          <w:numId w:val="34"/>
        </w:numPr>
        <w:rPr>
          <w:b/>
          <w:bCs/>
        </w:rPr>
      </w:pPr>
      <w:r w:rsidRPr="009302FB">
        <w:rPr>
          <w:b/>
          <w:bCs/>
        </w:rPr>
        <w:t>Màn hình chính</w:t>
      </w:r>
    </w:p>
    <w:p w14:paraId="57869DF6" w14:textId="77777777" w:rsidR="00EA416E" w:rsidRPr="006A0D98" w:rsidRDefault="00EA416E" w:rsidP="00EA416E">
      <w:pPr>
        <w:pStyle w:val="BodyText"/>
        <w:rPr>
          <w:lang w:val="en-US"/>
        </w:rPr>
      </w:pPr>
      <w:r w:rsidRPr="006A0D98">
        <w:rPr>
          <w:lang w:val="en-US"/>
        </w:rPr>
        <w:drawing>
          <wp:inline distT="0" distB="0" distL="0" distR="0" wp14:anchorId="05A4E313" wp14:editId="21A81523">
            <wp:extent cx="7004050" cy="2781300"/>
            <wp:effectExtent l="0" t="0" r="6350" b="0"/>
            <wp:docPr id="529762667"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62667" name="Hình ảnh 1" descr="Ảnh có chứa văn bản, ảnh chụp màn hình, số, phần mềm&#10;&#10;Mô tả được tạo tự động"/>
                    <pic:cNvPicPr/>
                  </pic:nvPicPr>
                  <pic:blipFill>
                    <a:blip r:embed="rId33"/>
                    <a:stretch>
                      <a:fillRect/>
                    </a:stretch>
                  </pic:blipFill>
                  <pic:spPr>
                    <a:xfrm>
                      <a:off x="0" y="0"/>
                      <a:ext cx="7004050" cy="2781300"/>
                    </a:xfrm>
                    <a:prstGeom prst="rect">
                      <a:avLst/>
                    </a:prstGeom>
                  </pic:spPr>
                </pic:pic>
              </a:graphicData>
            </a:graphic>
          </wp:inline>
        </w:drawing>
      </w:r>
    </w:p>
    <w:p w14:paraId="6266BB42" w14:textId="48F3521C" w:rsidR="00EA416E" w:rsidRPr="009302FB" w:rsidRDefault="00EA416E" w:rsidP="00533126">
      <w:pPr>
        <w:pStyle w:val="BodyText"/>
        <w:numPr>
          <w:ilvl w:val="0"/>
          <w:numId w:val="34"/>
        </w:numPr>
        <w:rPr>
          <w:b/>
          <w:bCs/>
        </w:rPr>
      </w:pPr>
      <w:r w:rsidRPr="009302FB">
        <w:rPr>
          <w:b/>
          <w:bCs/>
        </w:rPr>
        <w:t>Mô tả chức năng</w:t>
      </w:r>
      <w:r w:rsidRPr="009302FB">
        <w:rPr>
          <w:b/>
          <w:bCs/>
          <w:lang w:val="en-US"/>
        </w:rPr>
        <w:t xml:space="preserve">: </w:t>
      </w:r>
      <w:r w:rsidRPr="009302FB">
        <w:t>Hiện cửa sổ để người dùng Tìm, Thêm, Sửa, Xóa thông tin của phòng bệnh.</w:t>
      </w:r>
    </w:p>
    <w:p w14:paraId="1A2ACB77" w14:textId="77777777" w:rsidR="00E20208" w:rsidRDefault="00E20208" w:rsidP="00F25EEB">
      <w:pPr>
        <w:pStyle w:val="BodyText"/>
      </w:pPr>
    </w:p>
    <w:p w14:paraId="76CC4AB3" w14:textId="77777777" w:rsidR="00E20208" w:rsidRDefault="00E20208" w:rsidP="00EA416E">
      <w:pPr>
        <w:pStyle w:val="BodyText"/>
        <w:tabs>
          <w:tab w:val="left" w:pos="0"/>
        </w:tabs>
        <w:rPr>
          <w:lang w:val="en-US"/>
        </w:rPr>
      </w:pPr>
    </w:p>
    <w:p w14:paraId="6C06633B" w14:textId="77777777" w:rsidR="009302FB" w:rsidRDefault="009302FB" w:rsidP="00EA416E">
      <w:pPr>
        <w:pStyle w:val="BodyText"/>
        <w:tabs>
          <w:tab w:val="left" w:pos="0"/>
        </w:tabs>
        <w:rPr>
          <w:lang w:val="en-US"/>
        </w:rPr>
      </w:pPr>
    </w:p>
    <w:p w14:paraId="1507D5BE" w14:textId="77777777" w:rsidR="009302FB" w:rsidRDefault="009302FB" w:rsidP="00EA416E">
      <w:pPr>
        <w:pStyle w:val="BodyText"/>
        <w:tabs>
          <w:tab w:val="left" w:pos="0"/>
        </w:tabs>
        <w:rPr>
          <w:lang w:val="en-US"/>
        </w:rPr>
      </w:pPr>
    </w:p>
    <w:p w14:paraId="4AF32575" w14:textId="77777777" w:rsidR="009302FB" w:rsidRDefault="009302FB" w:rsidP="00EA416E">
      <w:pPr>
        <w:pStyle w:val="BodyText"/>
        <w:tabs>
          <w:tab w:val="left" w:pos="0"/>
        </w:tabs>
        <w:rPr>
          <w:lang w:val="en-US"/>
        </w:rPr>
      </w:pPr>
    </w:p>
    <w:p w14:paraId="6F053BD6" w14:textId="77777777" w:rsidR="009302FB" w:rsidRDefault="009302FB" w:rsidP="00EA416E">
      <w:pPr>
        <w:pStyle w:val="BodyText"/>
        <w:tabs>
          <w:tab w:val="left" w:pos="0"/>
        </w:tabs>
        <w:rPr>
          <w:lang w:val="en-US"/>
        </w:rPr>
      </w:pPr>
    </w:p>
    <w:p w14:paraId="340C0057" w14:textId="77777777" w:rsidR="009302FB" w:rsidRDefault="009302FB" w:rsidP="00EA416E">
      <w:pPr>
        <w:pStyle w:val="BodyText"/>
        <w:tabs>
          <w:tab w:val="left" w:pos="0"/>
        </w:tabs>
        <w:rPr>
          <w:lang w:val="en-US"/>
        </w:rPr>
      </w:pPr>
    </w:p>
    <w:p w14:paraId="0272D74F" w14:textId="77777777" w:rsidR="009302FB" w:rsidRDefault="009302FB" w:rsidP="00EA416E">
      <w:pPr>
        <w:pStyle w:val="BodyText"/>
        <w:tabs>
          <w:tab w:val="left" w:pos="0"/>
        </w:tabs>
        <w:rPr>
          <w:lang w:val="en-US"/>
        </w:rPr>
      </w:pPr>
    </w:p>
    <w:p w14:paraId="3500A54A" w14:textId="77777777" w:rsidR="009302FB" w:rsidRPr="00BA2C2A" w:rsidRDefault="009302FB" w:rsidP="00EA416E">
      <w:pPr>
        <w:pStyle w:val="BodyText"/>
        <w:tabs>
          <w:tab w:val="left" w:pos="0"/>
        </w:tabs>
        <w:rPr>
          <w:lang w:val="en-US"/>
        </w:rPr>
      </w:pPr>
    </w:p>
    <w:p w14:paraId="165AB741" w14:textId="5DBC7BC1" w:rsidR="006624F7" w:rsidRPr="00E640E6" w:rsidRDefault="006624F7" w:rsidP="00533126">
      <w:pPr>
        <w:pStyle w:val="Heading5"/>
        <w:numPr>
          <w:ilvl w:val="0"/>
          <w:numId w:val="33"/>
        </w:numPr>
        <w:tabs>
          <w:tab w:val="left" w:pos="0"/>
        </w:tabs>
        <w:rPr>
          <w:bCs/>
          <w:sz w:val="26"/>
          <w:szCs w:val="26"/>
        </w:rPr>
      </w:pPr>
      <w:r w:rsidRPr="00E640E6">
        <w:rPr>
          <w:bCs/>
          <w:sz w:val="26"/>
          <w:szCs w:val="26"/>
        </w:rPr>
        <w:t xml:space="preserve"> </w:t>
      </w:r>
      <w:bookmarkStart w:id="261" w:name="_Toc186824353"/>
      <w:bookmarkStart w:id="262" w:name="_Toc186825752"/>
      <w:bookmarkStart w:id="263" w:name="_Toc186825545"/>
      <w:bookmarkStart w:id="264" w:name="_Toc186825630"/>
      <w:r w:rsidRPr="00E640E6">
        <w:rPr>
          <w:bCs/>
          <w:sz w:val="26"/>
          <w:szCs w:val="26"/>
        </w:rPr>
        <w:t>“Thời khóa biểu trực</w:t>
      </w:r>
      <w:r w:rsidR="007A0601" w:rsidRPr="00E640E6">
        <w:rPr>
          <w:bCs/>
          <w:sz w:val="26"/>
          <w:szCs w:val="26"/>
        </w:rPr>
        <w:t>”</w:t>
      </w:r>
      <w:bookmarkEnd w:id="261"/>
      <w:bookmarkEnd w:id="262"/>
      <w:bookmarkEnd w:id="263"/>
      <w:bookmarkEnd w:id="264"/>
    </w:p>
    <w:p w14:paraId="313506C4" w14:textId="77777777" w:rsidR="007A0601" w:rsidRPr="000E61F5" w:rsidRDefault="007A0601" w:rsidP="00533126">
      <w:pPr>
        <w:pStyle w:val="BodyText"/>
        <w:numPr>
          <w:ilvl w:val="0"/>
          <w:numId w:val="34"/>
        </w:numPr>
        <w:tabs>
          <w:tab w:val="left" w:pos="0"/>
        </w:tabs>
        <w:rPr>
          <w:b/>
          <w:bCs/>
        </w:rPr>
      </w:pPr>
      <w:r w:rsidRPr="000E61F5">
        <w:rPr>
          <w:b/>
          <w:bCs/>
        </w:rPr>
        <w:t>Màn hình chính</w:t>
      </w:r>
    </w:p>
    <w:p w14:paraId="5A5151FC" w14:textId="77777777" w:rsidR="00EA416E" w:rsidRPr="001637E8" w:rsidRDefault="00EA416E" w:rsidP="00EA416E">
      <w:pPr>
        <w:pStyle w:val="BodyText"/>
        <w:rPr>
          <w:lang w:val="en-US"/>
        </w:rPr>
      </w:pPr>
      <w:r w:rsidRPr="001870ED">
        <w:rPr>
          <w:lang w:val="en-US"/>
        </w:rPr>
        <w:lastRenderedPageBreak/>
        <w:drawing>
          <wp:inline distT="0" distB="0" distL="0" distR="0" wp14:anchorId="483FB342" wp14:editId="4ECCD91F">
            <wp:extent cx="7004050" cy="2117090"/>
            <wp:effectExtent l="0" t="0" r="6350" b="0"/>
            <wp:docPr id="467027125" name="Hình ảnh 1" descr="Ảnh có chứa văn bản, số,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27125" name="Hình ảnh 1" descr="Ảnh có chứa văn bản, số, ảnh chụp màn hình, phần mềm&#10;&#10;Mô tả được tạo tự động"/>
                    <pic:cNvPicPr/>
                  </pic:nvPicPr>
                  <pic:blipFill>
                    <a:blip r:embed="rId34"/>
                    <a:stretch>
                      <a:fillRect/>
                    </a:stretch>
                  </pic:blipFill>
                  <pic:spPr>
                    <a:xfrm>
                      <a:off x="0" y="0"/>
                      <a:ext cx="7004050" cy="2117090"/>
                    </a:xfrm>
                    <a:prstGeom prst="rect">
                      <a:avLst/>
                    </a:prstGeom>
                  </pic:spPr>
                </pic:pic>
              </a:graphicData>
            </a:graphic>
          </wp:inline>
        </w:drawing>
      </w:r>
    </w:p>
    <w:p w14:paraId="6981BB74" w14:textId="0AD4DDF1" w:rsidR="00EA416E" w:rsidRPr="000E61F5" w:rsidRDefault="00EA416E" w:rsidP="00533126">
      <w:pPr>
        <w:pStyle w:val="BodyText"/>
        <w:numPr>
          <w:ilvl w:val="0"/>
          <w:numId w:val="34"/>
        </w:numPr>
      </w:pPr>
      <w:r w:rsidRPr="000E61F5">
        <w:rPr>
          <w:b/>
          <w:bCs/>
        </w:rPr>
        <w:t>Mô tả</w:t>
      </w:r>
      <w:r w:rsidRPr="000E61F5">
        <w:rPr>
          <w:b/>
          <w:bCs/>
          <w:lang w:val="en-US"/>
        </w:rPr>
        <w:t xml:space="preserve">: </w:t>
      </w:r>
      <w:r w:rsidRPr="000E61F5">
        <w:t>Hiện bảng thời khóa biểu lịch trực của nhân viên, nếu có tên của người dùng trong thời khóa biểu thì tô vàng ô đó</w:t>
      </w:r>
    </w:p>
    <w:p w14:paraId="31014CA0" w14:textId="77777777" w:rsidR="0071115B" w:rsidRPr="009009FF" w:rsidRDefault="00C85369" w:rsidP="00533126">
      <w:pPr>
        <w:pStyle w:val="Heading4"/>
        <w:numPr>
          <w:ilvl w:val="0"/>
          <w:numId w:val="64"/>
        </w:numPr>
        <w:rPr>
          <w:i w:val="0"/>
          <w:iCs w:val="0"/>
          <w:sz w:val="26"/>
          <w:szCs w:val="26"/>
        </w:rPr>
      </w:pPr>
      <w:bookmarkStart w:id="265" w:name="_Toc186822853"/>
      <w:bookmarkStart w:id="266" w:name="_Toc186824354"/>
      <w:bookmarkStart w:id="267" w:name="_Toc186825753"/>
      <w:bookmarkStart w:id="268" w:name="_Toc186825546"/>
      <w:bookmarkStart w:id="269" w:name="_Toc186825631"/>
      <w:r w:rsidRPr="009009FF">
        <w:rPr>
          <w:i w:val="0"/>
          <w:iCs w:val="0"/>
          <w:sz w:val="26"/>
          <w:szCs w:val="26"/>
        </w:rPr>
        <w:t xml:space="preserve">Mô tả chức năng trong nút </w:t>
      </w:r>
      <w:r w:rsidR="0017083A" w:rsidRPr="009009FF">
        <w:rPr>
          <w:i w:val="0"/>
          <w:iCs w:val="0"/>
          <w:sz w:val="26"/>
          <w:szCs w:val="26"/>
        </w:rPr>
        <w:t>“Quản lý”</w:t>
      </w:r>
      <w:bookmarkEnd w:id="265"/>
      <w:bookmarkEnd w:id="266"/>
      <w:bookmarkEnd w:id="267"/>
      <w:bookmarkEnd w:id="268"/>
      <w:bookmarkEnd w:id="269"/>
    </w:p>
    <w:p w14:paraId="19E556CA" w14:textId="587A8B4B" w:rsidR="003C7C35" w:rsidRPr="00A34E72" w:rsidRDefault="00176664" w:rsidP="00533126">
      <w:pPr>
        <w:pStyle w:val="Heading5"/>
        <w:numPr>
          <w:ilvl w:val="0"/>
          <w:numId w:val="35"/>
        </w:numPr>
        <w:rPr>
          <w:bCs/>
          <w:sz w:val="26"/>
          <w:szCs w:val="26"/>
        </w:rPr>
      </w:pPr>
      <w:r w:rsidRPr="00A34E72">
        <w:rPr>
          <w:bCs/>
          <w:sz w:val="26"/>
          <w:szCs w:val="26"/>
        </w:rPr>
        <w:t xml:space="preserve"> </w:t>
      </w:r>
      <w:bookmarkStart w:id="270" w:name="_Toc186824355"/>
      <w:bookmarkStart w:id="271" w:name="_Toc186825754"/>
      <w:bookmarkStart w:id="272" w:name="_Toc186825547"/>
      <w:bookmarkStart w:id="273" w:name="_Toc186825632"/>
      <w:r w:rsidRPr="00A34E72">
        <w:rPr>
          <w:bCs/>
          <w:sz w:val="26"/>
          <w:szCs w:val="26"/>
        </w:rPr>
        <w:t>“Tài khoản”</w:t>
      </w:r>
      <w:bookmarkEnd w:id="270"/>
      <w:bookmarkEnd w:id="271"/>
      <w:bookmarkEnd w:id="272"/>
      <w:bookmarkEnd w:id="273"/>
      <w:r w:rsidR="00716D12" w:rsidRPr="00A34E72">
        <w:rPr>
          <w:bCs/>
          <w:sz w:val="26"/>
          <w:szCs w:val="26"/>
          <w:lang w:val="en-US"/>
        </w:rPr>
        <w:t xml:space="preserve">   </w:t>
      </w:r>
    </w:p>
    <w:p w14:paraId="0E3F53DC" w14:textId="202C03CB" w:rsidR="00176664" w:rsidRPr="000B7065" w:rsidRDefault="0021369E" w:rsidP="00533126">
      <w:pPr>
        <w:pStyle w:val="BodyText"/>
        <w:numPr>
          <w:ilvl w:val="0"/>
          <w:numId w:val="34"/>
        </w:numPr>
        <w:rPr>
          <w:b/>
          <w:bCs/>
        </w:rPr>
      </w:pPr>
      <w:r w:rsidRPr="000B7065">
        <w:rPr>
          <w:b/>
          <w:bCs/>
        </w:rPr>
        <w:t>Màn hình chính:</w:t>
      </w:r>
    </w:p>
    <w:p w14:paraId="2E80D58C" w14:textId="77777777" w:rsidR="00EA416E" w:rsidRDefault="00EA416E" w:rsidP="00EA416E">
      <w:pPr>
        <w:pStyle w:val="BodyText"/>
        <w:rPr>
          <w:lang w:val="en-US"/>
        </w:rPr>
      </w:pPr>
      <w:r w:rsidRPr="00C63036">
        <w:rPr>
          <w:lang w:val="en-US"/>
        </w:rPr>
        <w:drawing>
          <wp:inline distT="0" distB="0" distL="0" distR="0" wp14:anchorId="23B2548D" wp14:editId="0B627A58">
            <wp:extent cx="7004050" cy="1593215"/>
            <wp:effectExtent l="0" t="0" r="6350" b="6985"/>
            <wp:docPr id="1507237339" name="Hình ảnh 1" descr="Ảnh có chứa văn bản, hàng,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37339" name="Hình ảnh 1" descr="Ảnh có chứa văn bản, hàng, phần mềm, số&#10;&#10;Mô tả được tạo tự động"/>
                    <pic:cNvPicPr/>
                  </pic:nvPicPr>
                  <pic:blipFill>
                    <a:blip r:embed="rId35"/>
                    <a:stretch>
                      <a:fillRect/>
                    </a:stretch>
                  </pic:blipFill>
                  <pic:spPr>
                    <a:xfrm>
                      <a:off x="0" y="0"/>
                      <a:ext cx="7004050" cy="1593215"/>
                    </a:xfrm>
                    <a:prstGeom prst="rect">
                      <a:avLst/>
                    </a:prstGeom>
                  </pic:spPr>
                </pic:pic>
              </a:graphicData>
            </a:graphic>
          </wp:inline>
        </w:drawing>
      </w:r>
    </w:p>
    <w:p w14:paraId="03F66C5F" w14:textId="3720F0CD" w:rsidR="00EA416E" w:rsidRPr="00774145" w:rsidRDefault="00EA416E" w:rsidP="00533126">
      <w:pPr>
        <w:pStyle w:val="BodyText"/>
        <w:numPr>
          <w:ilvl w:val="0"/>
          <w:numId w:val="34"/>
        </w:numPr>
        <w:rPr>
          <w:b/>
          <w:bCs/>
          <w:lang w:val="en-US"/>
        </w:rPr>
      </w:pPr>
      <w:r w:rsidRPr="000B7065">
        <w:rPr>
          <w:b/>
          <w:bCs/>
          <w:lang w:val="en-US"/>
        </w:rPr>
        <w:t xml:space="preserve">Mô tả chức năng: </w:t>
      </w:r>
      <w:r w:rsidRPr="000B7065">
        <w:t xml:space="preserve">Hiện cửa sổ để người dùng Tìm, Thêm, Sửa, Xóa thông tin của </w:t>
      </w:r>
      <w:r w:rsidRPr="000B7065">
        <w:rPr>
          <w:lang w:val="en-US"/>
        </w:rPr>
        <w:t>tài khoản.</w:t>
      </w:r>
    </w:p>
    <w:p w14:paraId="1FA8301C" w14:textId="0C329F3B" w:rsidR="003B3059" w:rsidRPr="00A34E72" w:rsidRDefault="00C80027" w:rsidP="00533126">
      <w:pPr>
        <w:pStyle w:val="Heading5"/>
        <w:numPr>
          <w:ilvl w:val="0"/>
          <w:numId w:val="35"/>
        </w:numPr>
        <w:rPr>
          <w:bCs/>
          <w:sz w:val="26"/>
          <w:szCs w:val="26"/>
          <w:lang w:val="en-US"/>
        </w:rPr>
      </w:pPr>
      <w:bookmarkStart w:id="274" w:name="_Toc186824356"/>
      <w:bookmarkStart w:id="275" w:name="_Toc186825755"/>
      <w:bookmarkStart w:id="276" w:name="_Toc186825548"/>
      <w:bookmarkStart w:id="277" w:name="_Toc186825633"/>
      <w:r w:rsidRPr="00A34E72">
        <w:rPr>
          <w:bCs/>
          <w:sz w:val="26"/>
          <w:szCs w:val="26"/>
          <w:lang w:val="en-US"/>
        </w:rPr>
        <w:t>“Hoá đơn”</w:t>
      </w:r>
      <w:bookmarkEnd w:id="274"/>
      <w:bookmarkEnd w:id="275"/>
      <w:bookmarkEnd w:id="276"/>
      <w:bookmarkEnd w:id="277"/>
    </w:p>
    <w:p w14:paraId="124A7379" w14:textId="3CDA0E40" w:rsidR="00C80027" w:rsidRPr="008A524A" w:rsidRDefault="00C80027" w:rsidP="00533126">
      <w:pPr>
        <w:pStyle w:val="BodyText"/>
        <w:numPr>
          <w:ilvl w:val="0"/>
          <w:numId w:val="34"/>
        </w:numPr>
        <w:rPr>
          <w:b/>
          <w:bCs/>
          <w:lang w:val="en-US"/>
        </w:rPr>
      </w:pPr>
      <w:r w:rsidRPr="008A524A">
        <w:rPr>
          <w:b/>
          <w:bCs/>
          <w:lang w:val="en-US"/>
        </w:rPr>
        <w:t>Màn hình chính</w:t>
      </w:r>
    </w:p>
    <w:p w14:paraId="266980B4" w14:textId="310DB0F2" w:rsidR="00EA416E" w:rsidRPr="001F0E98" w:rsidRDefault="00EA416E" w:rsidP="00EA416E">
      <w:pPr>
        <w:pStyle w:val="BodyText"/>
      </w:pPr>
      <w:r w:rsidRPr="005266DE">
        <w:rPr>
          <w:lang w:val="en-US"/>
        </w:rPr>
        <w:drawing>
          <wp:inline distT="0" distB="0" distL="0" distR="0" wp14:anchorId="5BFC42A1" wp14:editId="77951152">
            <wp:extent cx="7004050" cy="2609215"/>
            <wp:effectExtent l="0" t="0" r="6350" b="635"/>
            <wp:docPr id="1377717515"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17515" name="Hình ảnh 1" descr="Ảnh có chứa văn bản, ảnh chụp màn hình, số, phần mềm&#10;&#10;Mô tả được tạo tự động"/>
                    <pic:cNvPicPr/>
                  </pic:nvPicPr>
                  <pic:blipFill>
                    <a:blip r:embed="rId36"/>
                    <a:stretch>
                      <a:fillRect/>
                    </a:stretch>
                  </pic:blipFill>
                  <pic:spPr>
                    <a:xfrm>
                      <a:off x="0" y="0"/>
                      <a:ext cx="7004050" cy="2609215"/>
                    </a:xfrm>
                    <a:prstGeom prst="rect">
                      <a:avLst/>
                    </a:prstGeom>
                  </pic:spPr>
                </pic:pic>
              </a:graphicData>
            </a:graphic>
          </wp:inline>
        </w:drawing>
      </w:r>
    </w:p>
    <w:p w14:paraId="29BFFAB2" w14:textId="77777777" w:rsidR="00EA416E" w:rsidRPr="00FE4D03" w:rsidRDefault="00EA416E" w:rsidP="00533126">
      <w:pPr>
        <w:pStyle w:val="BodyText"/>
        <w:numPr>
          <w:ilvl w:val="0"/>
          <w:numId w:val="34"/>
        </w:numPr>
      </w:pPr>
      <w:r w:rsidRPr="008A524A">
        <w:rPr>
          <w:b/>
          <w:bCs/>
        </w:rPr>
        <w:t>Mô tả chức năng:</w:t>
      </w:r>
      <w:r w:rsidRPr="00FE4D03">
        <w:t xml:space="preserve"> </w:t>
      </w:r>
      <w:r>
        <w:t>Hiện cửa sổ để người dùng Tìm, Thêm, Sửa, Xóa thông tin của</w:t>
      </w:r>
      <w:r w:rsidRPr="00FE4D03">
        <w:t xml:space="preserve"> Hoá đơn</w:t>
      </w:r>
    </w:p>
    <w:p w14:paraId="4501488B" w14:textId="77777777" w:rsidR="00EA416E" w:rsidRPr="00606EED" w:rsidRDefault="00EA416E" w:rsidP="00EA416E">
      <w:pPr>
        <w:pStyle w:val="BodyText"/>
        <w:ind w:left="2061"/>
      </w:pPr>
    </w:p>
    <w:p w14:paraId="68C6C3B9" w14:textId="77777777" w:rsidR="00E214BD" w:rsidRPr="00606EED" w:rsidRDefault="00E214BD" w:rsidP="00EA416E">
      <w:pPr>
        <w:pStyle w:val="BodyText"/>
        <w:ind w:left="2061"/>
      </w:pPr>
    </w:p>
    <w:p w14:paraId="01A371FF" w14:textId="77777777" w:rsidR="00E214BD" w:rsidRPr="00606EED" w:rsidRDefault="00E214BD" w:rsidP="00EA416E">
      <w:pPr>
        <w:pStyle w:val="BodyText"/>
        <w:ind w:left="2061"/>
      </w:pPr>
    </w:p>
    <w:p w14:paraId="5D48DA14" w14:textId="16759495" w:rsidR="00D64EBA" w:rsidRPr="00A34E72" w:rsidRDefault="00B1609E" w:rsidP="00533126">
      <w:pPr>
        <w:pStyle w:val="Heading5"/>
        <w:numPr>
          <w:ilvl w:val="0"/>
          <w:numId w:val="35"/>
        </w:numPr>
        <w:rPr>
          <w:bCs/>
          <w:sz w:val="26"/>
          <w:szCs w:val="26"/>
          <w:lang w:val="en-US"/>
        </w:rPr>
      </w:pPr>
      <w:r w:rsidRPr="001D5DFF">
        <w:rPr>
          <w:b/>
          <w:sz w:val="26"/>
          <w:szCs w:val="26"/>
        </w:rPr>
        <w:lastRenderedPageBreak/>
        <w:t xml:space="preserve"> </w:t>
      </w:r>
      <w:bookmarkStart w:id="278" w:name="_Toc186824357"/>
      <w:bookmarkStart w:id="279" w:name="_Toc186825756"/>
      <w:bookmarkStart w:id="280" w:name="_Toc186825549"/>
      <w:bookmarkStart w:id="281" w:name="_Toc186825634"/>
      <w:r w:rsidRPr="00A34E72">
        <w:rPr>
          <w:bCs/>
          <w:sz w:val="26"/>
          <w:szCs w:val="26"/>
          <w:lang w:val="en-US"/>
        </w:rPr>
        <w:t>“Lịch trực”</w:t>
      </w:r>
      <w:bookmarkEnd w:id="278"/>
      <w:bookmarkEnd w:id="279"/>
      <w:bookmarkEnd w:id="280"/>
      <w:bookmarkEnd w:id="281"/>
    </w:p>
    <w:p w14:paraId="4EE32C72" w14:textId="2F833CE5" w:rsidR="004C7796" w:rsidRPr="00610ECB" w:rsidRDefault="004C7796" w:rsidP="00533126">
      <w:pPr>
        <w:pStyle w:val="BodyText"/>
        <w:numPr>
          <w:ilvl w:val="0"/>
          <w:numId w:val="34"/>
        </w:numPr>
        <w:rPr>
          <w:b/>
          <w:bCs/>
          <w:lang w:val="en-US"/>
        </w:rPr>
      </w:pPr>
      <w:r w:rsidRPr="00610ECB">
        <w:rPr>
          <w:b/>
          <w:bCs/>
          <w:lang w:val="en-US"/>
        </w:rPr>
        <w:t>Màn hình chính</w:t>
      </w:r>
    </w:p>
    <w:p w14:paraId="7C2D02ED" w14:textId="77777777" w:rsidR="00EA416E" w:rsidRDefault="00EA416E" w:rsidP="00EA416E">
      <w:pPr>
        <w:pStyle w:val="BodyText"/>
        <w:rPr>
          <w:lang w:val="en-US"/>
        </w:rPr>
      </w:pPr>
      <w:r w:rsidRPr="00BD31CD">
        <w:rPr>
          <w:lang w:val="en-US"/>
        </w:rPr>
        <w:drawing>
          <wp:inline distT="0" distB="0" distL="0" distR="0" wp14:anchorId="2CC67A24" wp14:editId="55487A96">
            <wp:extent cx="7004050" cy="2397760"/>
            <wp:effectExtent l="0" t="0" r="6350" b="2540"/>
            <wp:docPr id="110283696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36969" name="Hình ảnh 1" descr="Ảnh có chứa văn bản, ảnh chụp màn hình, phần mềm, số&#10;&#10;Mô tả được tạo tự động"/>
                    <pic:cNvPicPr/>
                  </pic:nvPicPr>
                  <pic:blipFill>
                    <a:blip r:embed="rId37"/>
                    <a:stretch>
                      <a:fillRect/>
                    </a:stretch>
                  </pic:blipFill>
                  <pic:spPr>
                    <a:xfrm>
                      <a:off x="0" y="0"/>
                      <a:ext cx="7004050" cy="2397760"/>
                    </a:xfrm>
                    <a:prstGeom prst="rect">
                      <a:avLst/>
                    </a:prstGeom>
                  </pic:spPr>
                </pic:pic>
              </a:graphicData>
            </a:graphic>
          </wp:inline>
        </w:drawing>
      </w:r>
    </w:p>
    <w:p w14:paraId="65D6456B" w14:textId="77777777" w:rsidR="00EA416E" w:rsidRPr="00610ECB" w:rsidRDefault="00EA416E" w:rsidP="00533126">
      <w:pPr>
        <w:pStyle w:val="BodyText"/>
        <w:numPr>
          <w:ilvl w:val="0"/>
          <w:numId w:val="34"/>
        </w:numPr>
        <w:rPr>
          <w:lang w:val="en-US"/>
        </w:rPr>
      </w:pPr>
      <w:r w:rsidRPr="00610ECB">
        <w:rPr>
          <w:b/>
          <w:bCs/>
          <w:lang w:val="en-US"/>
        </w:rPr>
        <w:t xml:space="preserve">Mô tả chức năng: </w:t>
      </w:r>
      <w:r w:rsidRPr="00610ECB">
        <w:t>Hiện cửa sổ để người dùng Tìm, Thêm, Sửa, Xóa thông tin của</w:t>
      </w:r>
      <w:r w:rsidRPr="00610ECB">
        <w:rPr>
          <w:lang w:val="en-US"/>
        </w:rPr>
        <w:t xml:space="preserve"> Lịch trực</w:t>
      </w:r>
    </w:p>
    <w:p w14:paraId="6831F582" w14:textId="77777777" w:rsidR="00EA416E" w:rsidRPr="00582715" w:rsidRDefault="00EA416E" w:rsidP="00EA416E">
      <w:pPr>
        <w:pStyle w:val="BodyText"/>
        <w:ind w:left="-76"/>
        <w:rPr>
          <w:lang w:val="en-US"/>
        </w:rPr>
      </w:pPr>
    </w:p>
    <w:p w14:paraId="5FA45BAF" w14:textId="28FCA131" w:rsidR="00B1609E" w:rsidRPr="00A34E72" w:rsidRDefault="00B1609E" w:rsidP="00533126">
      <w:pPr>
        <w:pStyle w:val="Heading5"/>
        <w:numPr>
          <w:ilvl w:val="0"/>
          <w:numId w:val="35"/>
        </w:numPr>
        <w:rPr>
          <w:bCs/>
          <w:sz w:val="26"/>
          <w:szCs w:val="26"/>
          <w:lang w:val="en-US"/>
        </w:rPr>
      </w:pPr>
      <w:r w:rsidRPr="00A34E72">
        <w:rPr>
          <w:bCs/>
          <w:sz w:val="26"/>
          <w:szCs w:val="26"/>
          <w:lang w:val="en-US"/>
        </w:rPr>
        <w:t xml:space="preserve"> </w:t>
      </w:r>
      <w:bookmarkStart w:id="282" w:name="_Toc186824358"/>
      <w:bookmarkStart w:id="283" w:name="_Toc186825757"/>
      <w:bookmarkStart w:id="284" w:name="_Toc186825550"/>
      <w:bookmarkStart w:id="285" w:name="_Toc186825635"/>
      <w:r w:rsidRPr="00A34E72">
        <w:rPr>
          <w:bCs/>
          <w:sz w:val="26"/>
          <w:szCs w:val="26"/>
          <w:lang w:val="en-US"/>
        </w:rPr>
        <w:t>“</w:t>
      </w:r>
      <w:r w:rsidR="00D0170B" w:rsidRPr="00A34E72">
        <w:rPr>
          <w:bCs/>
          <w:sz w:val="26"/>
          <w:szCs w:val="26"/>
          <w:lang w:val="en-US"/>
        </w:rPr>
        <w:t>Lịch khám bệnh”</w:t>
      </w:r>
      <w:bookmarkEnd w:id="282"/>
      <w:bookmarkEnd w:id="283"/>
      <w:bookmarkEnd w:id="284"/>
      <w:bookmarkEnd w:id="285"/>
    </w:p>
    <w:p w14:paraId="3F5E3226" w14:textId="44A5996C" w:rsidR="004C7796" w:rsidRPr="00782574" w:rsidRDefault="00EA416E" w:rsidP="00533126">
      <w:pPr>
        <w:pStyle w:val="BodyText"/>
        <w:numPr>
          <w:ilvl w:val="0"/>
          <w:numId w:val="34"/>
        </w:numPr>
        <w:rPr>
          <w:b/>
          <w:bCs/>
          <w:lang w:val="en-US"/>
        </w:rPr>
      </w:pPr>
      <w:r w:rsidRPr="00782574">
        <w:rPr>
          <w:b/>
          <w:bCs/>
          <w:lang w:val="en-US"/>
        </w:rPr>
        <w:drawing>
          <wp:anchor distT="0" distB="0" distL="114300" distR="114300" simplePos="0" relativeHeight="251658243" behindDoc="0" locked="0" layoutInCell="1" allowOverlap="1" wp14:anchorId="5893BF95" wp14:editId="0A1CFD9C">
            <wp:simplePos x="0" y="0"/>
            <wp:positionH relativeFrom="column">
              <wp:posOffset>10160</wp:posOffset>
            </wp:positionH>
            <wp:positionV relativeFrom="paragraph">
              <wp:posOffset>353695</wp:posOffset>
            </wp:positionV>
            <wp:extent cx="6926580" cy="2929890"/>
            <wp:effectExtent l="0" t="0" r="7620" b="3810"/>
            <wp:wrapTopAndBottom/>
            <wp:docPr id="1310050694"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50694" name="Hình ảnh 1" descr="Ảnh có chứa văn bản, ảnh chụp màn hình, số, phần mềm&#10;&#10;Mô tả được tạo tự độ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926580" cy="2929890"/>
                    </a:xfrm>
                    <a:prstGeom prst="rect">
                      <a:avLst/>
                    </a:prstGeom>
                  </pic:spPr>
                </pic:pic>
              </a:graphicData>
            </a:graphic>
            <wp14:sizeRelH relativeFrom="page">
              <wp14:pctWidth>0</wp14:pctWidth>
            </wp14:sizeRelH>
            <wp14:sizeRelV relativeFrom="page">
              <wp14:pctHeight>0</wp14:pctHeight>
            </wp14:sizeRelV>
          </wp:anchor>
        </w:drawing>
      </w:r>
      <w:r w:rsidR="004C7796" w:rsidRPr="00782574">
        <w:rPr>
          <w:b/>
          <w:bCs/>
          <w:lang w:val="en-US"/>
        </w:rPr>
        <w:t>Màn hình chính</w:t>
      </w:r>
    </w:p>
    <w:p w14:paraId="1BB6B306" w14:textId="77777777" w:rsidR="00EA416E" w:rsidRPr="00A272BE" w:rsidRDefault="00EA416E" w:rsidP="00533126">
      <w:pPr>
        <w:pStyle w:val="BodyText"/>
        <w:numPr>
          <w:ilvl w:val="0"/>
          <w:numId w:val="34"/>
        </w:numPr>
        <w:rPr>
          <w:lang w:val="en-US"/>
        </w:rPr>
      </w:pPr>
      <w:r w:rsidRPr="00782574">
        <w:rPr>
          <w:b/>
          <w:bCs/>
          <w:lang w:val="en-US"/>
        </w:rPr>
        <w:t xml:space="preserve">Mô tả chức năng: </w:t>
      </w:r>
      <w:r>
        <w:t>Hiện cửa sổ để người dùng Tìm, Thêm, Sửa, Xóa thông tin của</w:t>
      </w:r>
      <w:r w:rsidRPr="00A272BE">
        <w:rPr>
          <w:lang w:val="en-US"/>
        </w:rPr>
        <w:t xml:space="preserve"> Lịch khám bệnh</w:t>
      </w:r>
    </w:p>
    <w:p w14:paraId="4AFEB124" w14:textId="77777777" w:rsidR="00D0170B" w:rsidRPr="003A079F" w:rsidRDefault="00D0170B" w:rsidP="00EA416E">
      <w:pPr>
        <w:pStyle w:val="BodyText"/>
        <w:ind w:left="426"/>
        <w:rPr>
          <w:lang w:val="en-US"/>
        </w:rPr>
      </w:pPr>
    </w:p>
    <w:p w14:paraId="27DE8241" w14:textId="77777777" w:rsidR="00A95A10" w:rsidRDefault="00A95A10" w:rsidP="00EA416E">
      <w:pPr>
        <w:pStyle w:val="BodyText"/>
        <w:ind w:left="426"/>
        <w:rPr>
          <w:lang w:val="en-US"/>
        </w:rPr>
      </w:pPr>
    </w:p>
    <w:p w14:paraId="1E37B8BA" w14:textId="77777777" w:rsidR="00A95A10" w:rsidRDefault="00A95A10">
      <w:pPr>
        <w:pStyle w:val="BodyText"/>
        <w:rPr>
          <w:lang w:val="en-US"/>
        </w:rPr>
      </w:pPr>
    </w:p>
    <w:p w14:paraId="7AF0A660" w14:textId="77777777" w:rsidR="001E1AAC" w:rsidRDefault="001E1AAC">
      <w:pPr>
        <w:pStyle w:val="BodyText"/>
        <w:rPr>
          <w:lang w:val="en-US"/>
        </w:rPr>
      </w:pPr>
    </w:p>
    <w:p w14:paraId="102F5E46" w14:textId="77777777" w:rsidR="001E1AAC" w:rsidRDefault="001E1AAC">
      <w:pPr>
        <w:pStyle w:val="BodyText"/>
        <w:rPr>
          <w:lang w:val="en-US"/>
        </w:rPr>
      </w:pPr>
    </w:p>
    <w:p w14:paraId="358BFA59" w14:textId="77777777" w:rsidR="001E1AAC" w:rsidRDefault="001E1AAC">
      <w:pPr>
        <w:pStyle w:val="BodyText"/>
        <w:rPr>
          <w:lang w:val="en-US"/>
        </w:rPr>
      </w:pPr>
    </w:p>
    <w:p w14:paraId="3D923648" w14:textId="77777777" w:rsidR="001E1AAC" w:rsidRDefault="001E1AAC">
      <w:pPr>
        <w:pStyle w:val="BodyText"/>
        <w:rPr>
          <w:lang w:val="en-US"/>
        </w:rPr>
      </w:pPr>
    </w:p>
    <w:p w14:paraId="05868944" w14:textId="77777777" w:rsidR="001E1AAC" w:rsidRDefault="001E1AAC">
      <w:pPr>
        <w:pStyle w:val="BodyText"/>
        <w:rPr>
          <w:lang w:val="en-US"/>
        </w:rPr>
      </w:pPr>
    </w:p>
    <w:p w14:paraId="3828A536" w14:textId="77777777" w:rsidR="001E1AAC" w:rsidRPr="00A272BE" w:rsidRDefault="001E1AAC">
      <w:pPr>
        <w:pStyle w:val="BodyText"/>
        <w:rPr>
          <w:lang w:val="en-US"/>
        </w:rPr>
      </w:pPr>
    </w:p>
    <w:p w14:paraId="5AB68B7D" w14:textId="6BC3E4D7" w:rsidR="00D0170B" w:rsidRPr="00A34E72" w:rsidRDefault="004C7796" w:rsidP="00533126">
      <w:pPr>
        <w:pStyle w:val="Heading5"/>
        <w:numPr>
          <w:ilvl w:val="0"/>
          <w:numId w:val="35"/>
        </w:numPr>
        <w:rPr>
          <w:bCs/>
          <w:sz w:val="26"/>
          <w:szCs w:val="26"/>
        </w:rPr>
      </w:pPr>
      <w:bookmarkStart w:id="286" w:name="_Toc186824359"/>
      <w:bookmarkStart w:id="287" w:name="_Toc186825758"/>
      <w:bookmarkStart w:id="288" w:name="_Toc186825551"/>
      <w:bookmarkStart w:id="289" w:name="_Toc186825636"/>
      <w:r w:rsidRPr="00A34E72">
        <w:rPr>
          <w:bCs/>
          <w:sz w:val="26"/>
          <w:szCs w:val="26"/>
        </w:rPr>
        <w:lastRenderedPageBreak/>
        <w:t>“Chăm sóc bệnh nhân”</w:t>
      </w:r>
      <w:bookmarkEnd w:id="286"/>
      <w:bookmarkEnd w:id="287"/>
      <w:bookmarkEnd w:id="288"/>
      <w:bookmarkEnd w:id="289"/>
    </w:p>
    <w:p w14:paraId="28122509" w14:textId="77777777" w:rsidR="004C7796" w:rsidRPr="00526FF4" w:rsidRDefault="004C7796" w:rsidP="00533126">
      <w:pPr>
        <w:pStyle w:val="BodyText"/>
        <w:numPr>
          <w:ilvl w:val="0"/>
          <w:numId w:val="36"/>
        </w:numPr>
        <w:rPr>
          <w:b/>
          <w:bCs/>
          <w:lang w:val="en-US"/>
        </w:rPr>
      </w:pPr>
      <w:r w:rsidRPr="00526FF4">
        <w:rPr>
          <w:b/>
          <w:bCs/>
          <w:lang w:val="en-US"/>
        </w:rPr>
        <w:t>Màn hình chính</w:t>
      </w:r>
    </w:p>
    <w:p w14:paraId="5B238FF4" w14:textId="77777777" w:rsidR="00EA416E" w:rsidRDefault="00EA416E" w:rsidP="00EA416E">
      <w:pPr>
        <w:pStyle w:val="BodyText"/>
        <w:rPr>
          <w:lang w:val="en-US"/>
        </w:rPr>
      </w:pPr>
      <w:r w:rsidRPr="00623CC7">
        <w:rPr>
          <w:lang w:val="en-US"/>
        </w:rPr>
        <w:drawing>
          <wp:inline distT="0" distB="0" distL="0" distR="0" wp14:anchorId="50AB4BC4" wp14:editId="56867797">
            <wp:extent cx="7004050" cy="2766695"/>
            <wp:effectExtent l="0" t="0" r="6350" b="0"/>
            <wp:docPr id="1354253547"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53547" name="Hình ảnh 1" descr="Ảnh có chứa văn bản, ảnh chụp màn hình, số, phần mềm&#10;&#10;Mô tả được tạo tự động"/>
                    <pic:cNvPicPr/>
                  </pic:nvPicPr>
                  <pic:blipFill>
                    <a:blip r:embed="rId39"/>
                    <a:stretch>
                      <a:fillRect/>
                    </a:stretch>
                  </pic:blipFill>
                  <pic:spPr>
                    <a:xfrm>
                      <a:off x="0" y="0"/>
                      <a:ext cx="7004050" cy="2766695"/>
                    </a:xfrm>
                    <a:prstGeom prst="rect">
                      <a:avLst/>
                    </a:prstGeom>
                  </pic:spPr>
                </pic:pic>
              </a:graphicData>
            </a:graphic>
          </wp:inline>
        </w:drawing>
      </w:r>
    </w:p>
    <w:p w14:paraId="7E565AA1" w14:textId="77777777" w:rsidR="00EA416E" w:rsidRPr="00526FF4" w:rsidRDefault="00EA416E" w:rsidP="00533126">
      <w:pPr>
        <w:pStyle w:val="BodyText"/>
        <w:numPr>
          <w:ilvl w:val="0"/>
          <w:numId w:val="36"/>
        </w:numPr>
        <w:rPr>
          <w:lang w:val="en-US"/>
        </w:rPr>
      </w:pPr>
      <w:r w:rsidRPr="00526FF4">
        <w:rPr>
          <w:b/>
          <w:bCs/>
          <w:lang w:val="en-US"/>
        </w:rPr>
        <w:t xml:space="preserve">Mô tả chức năng: </w:t>
      </w:r>
      <w:r w:rsidRPr="00526FF4">
        <w:t>Hiện cửa sổ để người dùng Tìm, Thêm, Sửa, Xóa thông tin của</w:t>
      </w:r>
      <w:r w:rsidRPr="00526FF4">
        <w:rPr>
          <w:lang w:val="en-US"/>
        </w:rPr>
        <w:t xml:space="preserve"> Chăm sóc bệnh nhân</w:t>
      </w:r>
    </w:p>
    <w:p w14:paraId="51DFCE45" w14:textId="77777777" w:rsidR="00EA416E" w:rsidRDefault="00EA416E" w:rsidP="00EA416E">
      <w:pPr>
        <w:pStyle w:val="BodyText"/>
        <w:rPr>
          <w:lang w:val="en-US"/>
        </w:rPr>
      </w:pPr>
    </w:p>
    <w:p w14:paraId="11F9099B" w14:textId="77777777" w:rsidR="00EA416E" w:rsidRPr="009009FF" w:rsidRDefault="00EA416E" w:rsidP="009009FF">
      <w:pPr>
        <w:pStyle w:val="Heading4"/>
        <w:rPr>
          <w:i w:val="0"/>
          <w:iCs w:val="0"/>
          <w:sz w:val="26"/>
          <w:szCs w:val="26"/>
        </w:rPr>
      </w:pPr>
    </w:p>
    <w:p w14:paraId="19F23F4D" w14:textId="77777777" w:rsidR="00037272" w:rsidRPr="009009FF" w:rsidRDefault="00037272" w:rsidP="00533126">
      <w:pPr>
        <w:pStyle w:val="Heading4"/>
        <w:numPr>
          <w:ilvl w:val="0"/>
          <w:numId w:val="64"/>
        </w:numPr>
        <w:rPr>
          <w:i w:val="0"/>
          <w:iCs w:val="0"/>
          <w:sz w:val="26"/>
          <w:szCs w:val="26"/>
        </w:rPr>
      </w:pPr>
      <w:bookmarkStart w:id="290" w:name="_Toc186822854"/>
      <w:bookmarkStart w:id="291" w:name="_Toc186824360"/>
      <w:bookmarkStart w:id="292" w:name="_Toc186825759"/>
      <w:bookmarkStart w:id="293" w:name="_Toc186825552"/>
      <w:bookmarkStart w:id="294" w:name="_Toc186825637"/>
      <w:r w:rsidRPr="009009FF">
        <w:rPr>
          <w:i w:val="0"/>
          <w:iCs w:val="0"/>
          <w:sz w:val="26"/>
          <w:szCs w:val="26"/>
        </w:rPr>
        <w:t xml:space="preserve">Mô tả các chức năng trong </w:t>
      </w:r>
      <w:r w:rsidR="00B606F1" w:rsidRPr="009009FF">
        <w:rPr>
          <w:i w:val="0"/>
          <w:iCs w:val="0"/>
          <w:sz w:val="26"/>
          <w:szCs w:val="26"/>
        </w:rPr>
        <w:t>nút</w:t>
      </w:r>
      <w:r w:rsidR="00490F3A" w:rsidRPr="009009FF">
        <w:rPr>
          <w:i w:val="0"/>
          <w:iCs w:val="0"/>
          <w:sz w:val="26"/>
          <w:szCs w:val="26"/>
        </w:rPr>
        <w:t xml:space="preserve"> </w:t>
      </w:r>
      <w:r w:rsidR="001520BC" w:rsidRPr="009009FF">
        <w:rPr>
          <w:i w:val="0"/>
          <w:iCs w:val="0"/>
          <w:sz w:val="26"/>
          <w:szCs w:val="26"/>
        </w:rPr>
        <w:t>“Thống kê”</w:t>
      </w:r>
      <w:bookmarkEnd w:id="290"/>
      <w:bookmarkEnd w:id="291"/>
      <w:bookmarkEnd w:id="292"/>
      <w:bookmarkEnd w:id="293"/>
      <w:bookmarkEnd w:id="294"/>
    </w:p>
    <w:p w14:paraId="7D732517" w14:textId="26467C35" w:rsidR="00C462A4" w:rsidRPr="00A34E72" w:rsidRDefault="00C462A4" w:rsidP="00533126">
      <w:pPr>
        <w:pStyle w:val="Heading5"/>
        <w:numPr>
          <w:ilvl w:val="0"/>
          <w:numId w:val="37"/>
        </w:numPr>
        <w:tabs>
          <w:tab w:val="left" w:pos="1560"/>
        </w:tabs>
        <w:rPr>
          <w:bCs/>
          <w:sz w:val="26"/>
          <w:szCs w:val="26"/>
        </w:rPr>
      </w:pPr>
      <w:r w:rsidRPr="00C43AA7">
        <w:rPr>
          <w:b/>
          <w:sz w:val="26"/>
          <w:szCs w:val="26"/>
        </w:rPr>
        <w:t xml:space="preserve"> </w:t>
      </w:r>
      <w:bookmarkStart w:id="295" w:name="_Toc186824361"/>
      <w:bookmarkStart w:id="296" w:name="_Toc186825760"/>
      <w:bookmarkStart w:id="297" w:name="_Toc186825553"/>
      <w:bookmarkStart w:id="298" w:name="_Toc186825638"/>
      <w:r w:rsidRPr="00A34E72">
        <w:rPr>
          <w:bCs/>
          <w:sz w:val="26"/>
          <w:szCs w:val="26"/>
        </w:rPr>
        <w:t>“Báo cáo thuốc”</w:t>
      </w:r>
      <w:bookmarkEnd w:id="295"/>
      <w:bookmarkEnd w:id="296"/>
      <w:bookmarkEnd w:id="297"/>
      <w:bookmarkEnd w:id="298"/>
    </w:p>
    <w:p w14:paraId="551D40A2" w14:textId="081AC870" w:rsidR="00285DB4" w:rsidRPr="00BA1F55" w:rsidRDefault="00AC1A83" w:rsidP="00533126">
      <w:pPr>
        <w:pStyle w:val="BodyText"/>
        <w:numPr>
          <w:ilvl w:val="0"/>
          <w:numId w:val="36"/>
        </w:numPr>
      </w:pPr>
      <w:r w:rsidRPr="00BA1F55">
        <w:t xml:space="preserve">Trong “Báo cáo thuốc” có 2 chức năng nhỏ là </w:t>
      </w:r>
      <w:r w:rsidR="0020233D" w:rsidRPr="00BA1F55">
        <w:t>“Tồn kho” và “</w:t>
      </w:r>
      <w:r w:rsidR="00292441" w:rsidRPr="00BA1F55">
        <w:t>Hạn sử dụng”</w:t>
      </w:r>
    </w:p>
    <w:p w14:paraId="7E089362" w14:textId="49E0028A" w:rsidR="00292441" w:rsidRPr="00B0248F" w:rsidRDefault="005C526F" w:rsidP="00533126">
      <w:pPr>
        <w:pStyle w:val="Heading6"/>
        <w:numPr>
          <w:ilvl w:val="0"/>
          <w:numId w:val="38"/>
        </w:numPr>
        <w:rPr>
          <w:bCs/>
          <w:color w:val="auto"/>
          <w:sz w:val="26"/>
          <w:szCs w:val="26"/>
        </w:rPr>
      </w:pPr>
      <w:r w:rsidRPr="00B0248F">
        <w:rPr>
          <w:color w:val="auto"/>
          <w:sz w:val="26"/>
          <w:szCs w:val="26"/>
        </w:rPr>
        <w:t xml:space="preserve"> </w:t>
      </w:r>
      <w:bookmarkStart w:id="299" w:name="_Toc186824362"/>
      <w:bookmarkStart w:id="300" w:name="_Toc186825554"/>
      <w:bookmarkStart w:id="301" w:name="_Toc186825639"/>
      <w:r w:rsidRPr="00B0248F">
        <w:rPr>
          <w:bCs/>
          <w:color w:val="auto"/>
          <w:sz w:val="26"/>
          <w:szCs w:val="26"/>
        </w:rPr>
        <w:t>“Tồn kho”</w:t>
      </w:r>
      <w:bookmarkEnd w:id="299"/>
      <w:bookmarkEnd w:id="300"/>
      <w:bookmarkEnd w:id="301"/>
    </w:p>
    <w:p w14:paraId="2A0B226B" w14:textId="77777777" w:rsidR="00461D0F" w:rsidRPr="00677E1E" w:rsidRDefault="00461D0F" w:rsidP="00533126">
      <w:pPr>
        <w:pStyle w:val="BodyText"/>
        <w:numPr>
          <w:ilvl w:val="0"/>
          <w:numId w:val="36"/>
        </w:numPr>
        <w:rPr>
          <w:b/>
          <w:bCs/>
        </w:rPr>
      </w:pPr>
      <w:r w:rsidRPr="00677E1E">
        <w:rPr>
          <w:b/>
          <w:bCs/>
        </w:rPr>
        <w:t>Màn hình chính</w:t>
      </w:r>
    </w:p>
    <w:p w14:paraId="08343A9E" w14:textId="77777777" w:rsidR="00731668" w:rsidRPr="00941EBC" w:rsidRDefault="00EA416E">
      <w:pPr>
        <w:pStyle w:val="BodyText"/>
        <w:rPr>
          <w:lang w:val="en-US"/>
        </w:rPr>
      </w:pPr>
      <w:r w:rsidRPr="00941EBC">
        <w:rPr>
          <w:lang w:val="en-US"/>
        </w:rPr>
        <w:drawing>
          <wp:inline distT="0" distB="0" distL="0" distR="0" wp14:anchorId="7FA6D071" wp14:editId="3D97712B">
            <wp:extent cx="7004050" cy="1134745"/>
            <wp:effectExtent l="0" t="0" r="6350" b="8255"/>
            <wp:docPr id="2050629687" name="Hình ảnh 1" descr="Ảnh có chứa văn bản, phần mềm,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29687" name="Hình ảnh 1" descr="Ảnh có chứa văn bản, phần mềm, Phông chữ, ảnh chụp màn hình&#10;&#10;Mô tả được tạo tự động"/>
                    <pic:cNvPicPr/>
                  </pic:nvPicPr>
                  <pic:blipFill>
                    <a:blip r:embed="rId40"/>
                    <a:stretch>
                      <a:fillRect/>
                    </a:stretch>
                  </pic:blipFill>
                  <pic:spPr>
                    <a:xfrm>
                      <a:off x="0" y="0"/>
                      <a:ext cx="7004050" cy="1134745"/>
                    </a:xfrm>
                    <a:prstGeom prst="rect">
                      <a:avLst/>
                    </a:prstGeom>
                  </pic:spPr>
                </pic:pic>
              </a:graphicData>
            </a:graphic>
          </wp:inline>
        </w:drawing>
      </w:r>
    </w:p>
    <w:p w14:paraId="56B96769" w14:textId="77777777" w:rsidR="00FC5A19" w:rsidRPr="00677E1E" w:rsidRDefault="00E53E45" w:rsidP="00533126">
      <w:pPr>
        <w:pStyle w:val="BodyText"/>
        <w:numPr>
          <w:ilvl w:val="0"/>
          <w:numId w:val="36"/>
        </w:numPr>
      </w:pPr>
      <w:r w:rsidRPr="00677E1E">
        <w:rPr>
          <w:b/>
          <w:bCs/>
        </w:rPr>
        <w:t>Mô tả chức năng</w:t>
      </w:r>
      <w:r w:rsidR="00EA416E" w:rsidRPr="00677E1E">
        <w:rPr>
          <w:b/>
          <w:bCs/>
          <w:lang w:val="en-US"/>
        </w:rPr>
        <w:t>:</w:t>
      </w:r>
      <w:r w:rsidR="005E19DE" w:rsidRPr="00677E1E">
        <w:rPr>
          <w:b/>
          <w:bCs/>
          <w:lang w:val="en-US"/>
        </w:rPr>
        <w:t xml:space="preserve"> </w:t>
      </w:r>
      <w:r w:rsidR="00FC5A19" w:rsidRPr="00677E1E">
        <w:t>Có 2 ô</w:t>
      </w:r>
      <w:r w:rsidR="00456179" w:rsidRPr="00677E1E">
        <w:t xml:space="preserve">  “Loại thuốc” và “</w:t>
      </w:r>
      <w:r w:rsidR="005F632C" w:rsidRPr="00677E1E">
        <w:t>Số lượng ít hơn”</w:t>
      </w:r>
      <w:r w:rsidR="003F7840" w:rsidRPr="00677E1E">
        <w:t xml:space="preserve"> dùng để kiểm tra số lượng tồn kho trong phạm vi nào đó ứng với loại thuốc cần tìm.</w:t>
      </w:r>
      <w:r w:rsidR="00580910" w:rsidRPr="00677E1E">
        <w:t xml:space="preserve"> </w:t>
      </w:r>
      <w:r w:rsidR="003F7840" w:rsidRPr="00677E1E">
        <w:t>N</w:t>
      </w:r>
      <w:r w:rsidR="00B358BD" w:rsidRPr="00677E1E">
        <w:t xml:space="preserve">gười dùng có thể bỏ trống </w:t>
      </w:r>
      <w:r w:rsidR="00FC5FAA" w:rsidRPr="00677E1E">
        <w:t xml:space="preserve">không cần nhập ô nào đó (ô trống đó mặc định </w:t>
      </w:r>
      <w:r w:rsidR="00012493" w:rsidRPr="00677E1E">
        <w:t>là tất cả các giá trị có thể có</w:t>
      </w:r>
      <w:r w:rsidR="00A55AC2" w:rsidRPr="00677E1E">
        <w:t xml:space="preserve">, </w:t>
      </w:r>
      <w:r w:rsidR="007D1CAB" w:rsidRPr="00677E1E">
        <w:t xml:space="preserve">ví dụ: Nếu người dùng bỏ trống </w:t>
      </w:r>
      <w:r w:rsidR="00B72D4A" w:rsidRPr="00677E1E">
        <w:t xml:space="preserve">ô “Loại thuốc” và nhập 100 vào ô ‘Số lượng ít hơn” thì hệ thống sẽ xuất hiện </w:t>
      </w:r>
      <w:r w:rsidR="00D75A6F" w:rsidRPr="00677E1E">
        <w:t xml:space="preserve">danh sách </w:t>
      </w:r>
      <w:r w:rsidR="00377170" w:rsidRPr="00677E1E">
        <w:t xml:space="preserve">“Tất cả các loại thuốc” có số lượng </w:t>
      </w:r>
      <w:r w:rsidR="00810C12" w:rsidRPr="00677E1E">
        <w:t>tồn kho</w:t>
      </w:r>
      <w:r w:rsidR="002B2B0D" w:rsidRPr="00677E1E">
        <w:t xml:space="preserve"> còn lại nhỏ hơn hoặc bằng 100</w:t>
      </w:r>
      <w:r w:rsidR="00F63632" w:rsidRPr="00677E1E">
        <w:t>)</w:t>
      </w:r>
      <w:r w:rsidR="00DB63C7" w:rsidRPr="00677E1E">
        <w:t>.</w:t>
      </w:r>
    </w:p>
    <w:p w14:paraId="21C100D6" w14:textId="77777777" w:rsidR="00E53E45" w:rsidRPr="00BA1F55" w:rsidRDefault="00E53E45" w:rsidP="00EA416E">
      <w:pPr>
        <w:pStyle w:val="BodyText"/>
        <w:ind w:left="284"/>
      </w:pPr>
    </w:p>
    <w:p w14:paraId="0449D57B" w14:textId="77777777" w:rsidR="009947C3" w:rsidRDefault="009947C3">
      <w:pPr>
        <w:pStyle w:val="BodyText"/>
      </w:pPr>
    </w:p>
    <w:p w14:paraId="1F8F8AF4" w14:textId="77777777" w:rsidR="009947C3" w:rsidRDefault="009947C3">
      <w:pPr>
        <w:pStyle w:val="BodyText"/>
      </w:pPr>
    </w:p>
    <w:p w14:paraId="60D2801D" w14:textId="77777777" w:rsidR="009947C3" w:rsidRDefault="009947C3">
      <w:pPr>
        <w:pStyle w:val="BodyText"/>
      </w:pPr>
    </w:p>
    <w:p w14:paraId="0689D1B3" w14:textId="77777777" w:rsidR="009947C3" w:rsidRDefault="009947C3">
      <w:pPr>
        <w:pStyle w:val="BodyText"/>
      </w:pPr>
    </w:p>
    <w:p w14:paraId="703E687C" w14:textId="77777777" w:rsidR="009947C3" w:rsidRDefault="009947C3">
      <w:pPr>
        <w:pStyle w:val="BodyText"/>
      </w:pPr>
    </w:p>
    <w:p w14:paraId="253B608C" w14:textId="0D377803" w:rsidR="009947C3" w:rsidRPr="004B6A76" w:rsidRDefault="009947C3">
      <w:pPr>
        <w:pStyle w:val="BodyText"/>
      </w:pPr>
    </w:p>
    <w:p w14:paraId="3D65215A" w14:textId="77777777" w:rsidR="00677E1E" w:rsidRPr="004B6A76" w:rsidRDefault="00677E1E">
      <w:pPr>
        <w:pStyle w:val="BodyText"/>
      </w:pPr>
    </w:p>
    <w:p w14:paraId="02F4627E" w14:textId="77777777" w:rsidR="00677E1E" w:rsidRPr="004B6A76" w:rsidRDefault="00677E1E">
      <w:pPr>
        <w:pStyle w:val="BodyText"/>
      </w:pPr>
    </w:p>
    <w:p w14:paraId="71F3AC4E" w14:textId="253F779D" w:rsidR="0004209A" w:rsidRPr="00B0248F" w:rsidRDefault="00C078F0" w:rsidP="00533126">
      <w:pPr>
        <w:pStyle w:val="Heading6"/>
        <w:numPr>
          <w:ilvl w:val="0"/>
          <w:numId w:val="38"/>
        </w:numPr>
        <w:rPr>
          <w:bCs/>
          <w:color w:val="auto"/>
          <w:sz w:val="26"/>
          <w:szCs w:val="26"/>
        </w:rPr>
      </w:pPr>
      <w:bookmarkStart w:id="302" w:name="_Toc186824363"/>
      <w:bookmarkStart w:id="303" w:name="_Toc186825555"/>
      <w:bookmarkStart w:id="304" w:name="_Toc186825640"/>
      <w:r w:rsidRPr="00B0248F">
        <w:rPr>
          <w:bCs/>
          <w:color w:val="auto"/>
          <w:sz w:val="26"/>
          <w:szCs w:val="26"/>
        </w:rPr>
        <w:lastRenderedPageBreak/>
        <w:t>“Hạn sử dụng”</w:t>
      </w:r>
      <w:bookmarkEnd w:id="302"/>
      <w:bookmarkEnd w:id="303"/>
      <w:bookmarkEnd w:id="304"/>
    </w:p>
    <w:p w14:paraId="2C26172F" w14:textId="77777777" w:rsidR="007F6046" w:rsidRPr="00C052A4" w:rsidRDefault="00B66E5F" w:rsidP="00533126">
      <w:pPr>
        <w:pStyle w:val="BodyText"/>
        <w:numPr>
          <w:ilvl w:val="0"/>
          <w:numId w:val="36"/>
        </w:numPr>
        <w:rPr>
          <w:b/>
          <w:bCs/>
        </w:rPr>
      </w:pPr>
      <w:r w:rsidRPr="00C052A4">
        <w:rPr>
          <w:b/>
          <w:bCs/>
        </w:rPr>
        <w:t>Màn hình chính</w:t>
      </w:r>
    </w:p>
    <w:p w14:paraId="4C5440D0" w14:textId="5482C597" w:rsidR="00E77A12" w:rsidRPr="00BC006C" w:rsidRDefault="00EE7659" w:rsidP="005345BE">
      <w:pPr>
        <w:pStyle w:val="BodyText"/>
        <w:numPr>
          <w:ilvl w:val="3"/>
          <w:numId w:val="22"/>
        </w:numPr>
        <w:rPr>
          <w:b/>
        </w:rPr>
      </w:pPr>
      <w:r w:rsidRPr="00BC006C">
        <w:rPr>
          <w:b/>
        </w:rPr>
        <w:t xml:space="preserve"> “Tìm”</w:t>
      </w:r>
    </w:p>
    <w:p w14:paraId="57474420" w14:textId="77777777" w:rsidR="00D458F2" w:rsidRDefault="00EA416E">
      <w:pPr>
        <w:pStyle w:val="BodyText"/>
        <w:rPr>
          <w:lang w:val="en-US"/>
        </w:rPr>
      </w:pPr>
      <w:r w:rsidRPr="006E4B0B">
        <w:rPr>
          <w:lang w:val="en-US"/>
        </w:rPr>
        <w:drawing>
          <wp:inline distT="0" distB="0" distL="0" distR="0" wp14:anchorId="75DD4AAC" wp14:editId="45869056">
            <wp:extent cx="7004050" cy="1788160"/>
            <wp:effectExtent l="0" t="0" r="6350" b="2540"/>
            <wp:docPr id="679117551" name="Hình ảnh 1" descr="Ảnh có chứa văn bản, phần mềm,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17551" name="Hình ảnh 1" descr="Ảnh có chứa văn bản, phần mềm, số, Phông chữ&#10;&#10;Mô tả được tạo tự động"/>
                    <pic:cNvPicPr/>
                  </pic:nvPicPr>
                  <pic:blipFill>
                    <a:blip r:embed="rId41"/>
                    <a:stretch>
                      <a:fillRect/>
                    </a:stretch>
                  </pic:blipFill>
                  <pic:spPr>
                    <a:xfrm>
                      <a:off x="0" y="0"/>
                      <a:ext cx="7004050" cy="1788160"/>
                    </a:xfrm>
                    <a:prstGeom prst="rect">
                      <a:avLst/>
                    </a:prstGeom>
                  </pic:spPr>
                </pic:pic>
              </a:graphicData>
            </a:graphic>
          </wp:inline>
        </w:drawing>
      </w:r>
    </w:p>
    <w:p w14:paraId="355B4178" w14:textId="77777777" w:rsidR="00182E17" w:rsidRDefault="00182E17">
      <w:pPr>
        <w:pStyle w:val="BodyText"/>
        <w:rPr>
          <w:lang w:val="en-US"/>
        </w:rPr>
      </w:pPr>
    </w:p>
    <w:p w14:paraId="640D7449" w14:textId="79882E1C" w:rsidR="00EE7659" w:rsidRDefault="00EE7659">
      <w:pPr>
        <w:pStyle w:val="BodyText"/>
        <w:rPr>
          <w:lang w:val="en-US"/>
        </w:rPr>
      </w:pPr>
    </w:p>
    <w:p w14:paraId="73330D9A" w14:textId="6C41E5B9" w:rsidR="00EE7659" w:rsidRPr="00C43AA7" w:rsidRDefault="00EE7659" w:rsidP="005345BE">
      <w:pPr>
        <w:pStyle w:val="BodyText"/>
        <w:numPr>
          <w:ilvl w:val="3"/>
          <w:numId w:val="22"/>
        </w:numPr>
        <w:rPr>
          <w:b/>
          <w:lang w:val="en-US"/>
        </w:rPr>
      </w:pPr>
      <w:r w:rsidRPr="00C43AA7">
        <w:rPr>
          <w:b/>
          <w:lang w:val="en-US"/>
        </w:rPr>
        <w:t>“Đã hết hạn”</w:t>
      </w:r>
    </w:p>
    <w:p w14:paraId="089DBB2B" w14:textId="77777777" w:rsidR="00EA416E" w:rsidRPr="006E4B0B" w:rsidRDefault="00EA416E" w:rsidP="00EA416E">
      <w:pPr>
        <w:pStyle w:val="BodyText"/>
        <w:rPr>
          <w:lang w:val="en-US"/>
        </w:rPr>
      </w:pPr>
      <w:r w:rsidRPr="00EE7659">
        <w:rPr>
          <w:lang w:val="en-US"/>
        </w:rPr>
        <w:drawing>
          <wp:inline distT="0" distB="0" distL="0" distR="0" wp14:anchorId="565C03CA" wp14:editId="230A4057">
            <wp:extent cx="7004050" cy="1142365"/>
            <wp:effectExtent l="0" t="0" r="6350" b="635"/>
            <wp:docPr id="903580081" name="Hình ảnh 1" descr="Ảnh có chứa văn bản, phần mềm, hàng,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80081" name="Hình ảnh 1" descr="Ảnh có chứa văn bản, phần mềm, hàng, Phần mềm đa phương tiện&#10;&#10;Mô tả được tạo tự động"/>
                    <pic:cNvPicPr/>
                  </pic:nvPicPr>
                  <pic:blipFill>
                    <a:blip r:embed="rId42"/>
                    <a:stretch>
                      <a:fillRect/>
                    </a:stretch>
                  </pic:blipFill>
                  <pic:spPr>
                    <a:xfrm>
                      <a:off x="0" y="0"/>
                      <a:ext cx="7004050" cy="1142365"/>
                    </a:xfrm>
                    <a:prstGeom prst="rect">
                      <a:avLst/>
                    </a:prstGeom>
                  </pic:spPr>
                </pic:pic>
              </a:graphicData>
            </a:graphic>
          </wp:inline>
        </w:drawing>
      </w:r>
    </w:p>
    <w:p w14:paraId="3268070B" w14:textId="77777777" w:rsidR="004B6A76" w:rsidRPr="004B6A76" w:rsidRDefault="00EA416E" w:rsidP="00533126">
      <w:pPr>
        <w:pStyle w:val="BodyText"/>
        <w:numPr>
          <w:ilvl w:val="0"/>
          <w:numId w:val="36"/>
        </w:numPr>
        <w:rPr>
          <w:b/>
          <w:bCs/>
        </w:rPr>
      </w:pPr>
      <w:r w:rsidRPr="00C052A4">
        <w:rPr>
          <w:b/>
          <w:bCs/>
        </w:rPr>
        <w:t>Mô tả chức năng</w:t>
      </w:r>
      <w:r w:rsidRPr="00C052A4">
        <w:rPr>
          <w:b/>
          <w:bCs/>
          <w:lang w:val="en-US"/>
        </w:rPr>
        <w:t>:</w:t>
      </w:r>
    </w:p>
    <w:p w14:paraId="058947D3" w14:textId="6EF11964" w:rsidR="00D458F2" w:rsidRPr="004B6A76" w:rsidRDefault="007A25B3" w:rsidP="00533126">
      <w:pPr>
        <w:pStyle w:val="BodyText"/>
        <w:numPr>
          <w:ilvl w:val="0"/>
          <w:numId w:val="39"/>
        </w:numPr>
        <w:rPr>
          <w:b/>
          <w:bCs/>
        </w:rPr>
      </w:pPr>
      <w:r w:rsidRPr="00BA1F55">
        <w:t xml:space="preserve">Có 1 ô để nhập </w:t>
      </w:r>
      <w:r w:rsidR="00ED62C3" w:rsidRPr="00BA1F55">
        <w:t>số ngày mà các thuốc còn hạn trong phạm vi đó</w:t>
      </w:r>
      <w:r w:rsidR="00DA3F28" w:rsidRPr="00BA1F55">
        <w:t>. Khi bấm “Tìm” thì danh sách cần tìm sẽ hiện ra.</w:t>
      </w:r>
    </w:p>
    <w:p w14:paraId="7E952691" w14:textId="77777777" w:rsidR="003213C3" w:rsidRPr="00EA3F63" w:rsidRDefault="00670841" w:rsidP="00533126">
      <w:pPr>
        <w:pStyle w:val="BodyText"/>
        <w:numPr>
          <w:ilvl w:val="0"/>
          <w:numId w:val="39"/>
        </w:numPr>
      </w:pPr>
      <w:r w:rsidRPr="00BA1F55">
        <w:t>Nút “</w:t>
      </w:r>
      <w:r w:rsidR="0068764C" w:rsidRPr="00BA1F55">
        <w:t>Đ</w:t>
      </w:r>
      <w:r w:rsidRPr="00BA1F55">
        <w:t>ã hết hạn” dùng để kiểm tra và xuất</w:t>
      </w:r>
      <w:r w:rsidR="002F1745" w:rsidRPr="00BA1F55">
        <w:t xml:space="preserve"> ra danh sách</w:t>
      </w:r>
      <w:r w:rsidRPr="00BA1F55">
        <w:t xml:space="preserve"> các thuốc đã hết hạn</w:t>
      </w:r>
      <w:r w:rsidR="0068764C" w:rsidRPr="00BA1F55">
        <w:t>.</w:t>
      </w:r>
    </w:p>
    <w:p w14:paraId="3AF57C5E" w14:textId="77777777" w:rsidR="00EA416E" w:rsidRPr="00EA3F63" w:rsidRDefault="00EA416E" w:rsidP="00EA416E">
      <w:pPr>
        <w:pStyle w:val="BodyText"/>
        <w:ind w:left="426"/>
      </w:pPr>
    </w:p>
    <w:p w14:paraId="76B0E701" w14:textId="556EE1A0" w:rsidR="00F8084A" w:rsidRPr="00A34E72" w:rsidRDefault="00F8084A" w:rsidP="00533126">
      <w:pPr>
        <w:pStyle w:val="Heading5"/>
        <w:numPr>
          <w:ilvl w:val="0"/>
          <w:numId w:val="37"/>
        </w:numPr>
        <w:rPr>
          <w:bCs/>
          <w:sz w:val="26"/>
          <w:szCs w:val="26"/>
        </w:rPr>
      </w:pPr>
      <w:bookmarkStart w:id="305" w:name="_Toc186824364"/>
      <w:bookmarkStart w:id="306" w:name="_Toc186825761"/>
      <w:bookmarkStart w:id="307" w:name="_Toc186825556"/>
      <w:bookmarkStart w:id="308" w:name="_Toc186825641"/>
      <w:r w:rsidRPr="00A34E72">
        <w:rPr>
          <w:bCs/>
          <w:sz w:val="26"/>
          <w:szCs w:val="26"/>
        </w:rPr>
        <w:t>“</w:t>
      </w:r>
      <w:r w:rsidR="00F13EA9" w:rsidRPr="00A34E72">
        <w:rPr>
          <w:bCs/>
          <w:sz w:val="26"/>
          <w:szCs w:val="26"/>
        </w:rPr>
        <w:t>Báo cáo doanh thu”</w:t>
      </w:r>
      <w:bookmarkEnd w:id="305"/>
      <w:bookmarkEnd w:id="306"/>
      <w:bookmarkEnd w:id="307"/>
      <w:bookmarkEnd w:id="308"/>
    </w:p>
    <w:p w14:paraId="7B9B0ECA" w14:textId="77777777" w:rsidR="00515608" w:rsidRPr="00BA1F55" w:rsidRDefault="007D338F" w:rsidP="00533126">
      <w:pPr>
        <w:pStyle w:val="BodyText"/>
        <w:numPr>
          <w:ilvl w:val="0"/>
          <w:numId w:val="36"/>
        </w:numPr>
      </w:pPr>
      <w:r w:rsidRPr="00BA1F55">
        <w:t>Trong nút ‘Báo cáo doanh thu” có 2 chức năng nhỏ là “</w:t>
      </w:r>
      <w:r w:rsidR="001501B9" w:rsidRPr="00BA1F55">
        <w:t>Tháng” và “Năm”</w:t>
      </w:r>
      <w:r w:rsidR="009333D0" w:rsidRPr="00BA1F55">
        <w:t>.</w:t>
      </w:r>
    </w:p>
    <w:p w14:paraId="06935E49" w14:textId="3FBE0511" w:rsidR="00515608" w:rsidRPr="00C011D6" w:rsidRDefault="00E70CA6" w:rsidP="00533126">
      <w:pPr>
        <w:pStyle w:val="Heading6"/>
        <w:numPr>
          <w:ilvl w:val="0"/>
          <w:numId w:val="40"/>
        </w:numPr>
        <w:rPr>
          <w:bCs/>
          <w:color w:val="auto"/>
          <w:sz w:val="26"/>
          <w:szCs w:val="26"/>
        </w:rPr>
      </w:pPr>
      <w:r w:rsidRPr="00C011D6">
        <w:rPr>
          <w:bCs/>
          <w:color w:val="auto"/>
          <w:sz w:val="26"/>
          <w:szCs w:val="26"/>
        </w:rPr>
        <w:t xml:space="preserve"> </w:t>
      </w:r>
      <w:bookmarkStart w:id="309" w:name="_Toc186824365"/>
      <w:bookmarkStart w:id="310" w:name="_Toc186825557"/>
      <w:bookmarkStart w:id="311" w:name="_Toc186825642"/>
      <w:r w:rsidRPr="00C011D6">
        <w:rPr>
          <w:bCs/>
          <w:color w:val="auto"/>
          <w:sz w:val="26"/>
          <w:szCs w:val="26"/>
        </w:rPr>
        <w:t>“Tháng”</w:t>
      </w:r>
      <w:bookmarkEnd w:id="309"/>
      <w:bookmarkEnd w:id="310"/>
      <w:bookmarkEnd w:id="311"/>
    </w:p>
    <w:p w14:paraId="5E94D695" w14:textId="77777777" w:rsidR="00E70CA6" w:rsidRPr="00BF6D02" w:rsidRDefault="00E70CA6" w:rsidP="00533126">
      <w:pPr>
        <w:pStyle w:val="BodyText"/>
        <w:numPr>
          <w:ilvl w:val="0"/>
          <w:numId w:val="36"/>
        </w:numPr>
        <w:rPr>
          <w:b/>
          <w:bCs/>
        </w:rPr>
      </w:pPr>
      <w:r w:rsidRPr="00BF6D02">
        <w:rPr>
          <w:b/>
          <w:bCs/>
        </w:rPr>
        <w:t>Màn hình chính</w:t>
      </w:r>
    </w:p>
    <w:p w14:paraId="0EF8F796" w14:textId="77777777" w:rsidR="00E70CA6" w:rsidRPr="009161DE" w:rsidRDefault="00EA416E" w:rsidP="009947C3">
      <w:pPr>
        <w:pStyle w:val="BodyText"/>
        <w:jc w:val="center"/>
        <w:rPr>
          <w:lang w:val="en-US"/>
        </w:rPr>
      </w:pPr>
      <w:r w:rsidRPr="009161DE">
        <w:rPr>
          <w:lang w:val="en-US"/>
        </w:rPr>
        <w:lastRenderedPageBreak/>
        <w:drawing>
          <wp:inline distT="0" distB="0" distL="0" distR="0" wp14:anchorId="5B5308EB" wp14:editId="02E23284">
            <wp:extent cx="6957060" cy="3468190"/>
            <wp:effectExtent l="0" t="0" r="0" b="0"/>
            <wp:docPr id="864866823" name="Hình ảnh 1" descr="Ảnh có chứa văn bản, ảnh chụp màn hình, Sơ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66823" name="Hình ảnh 1" descr="Ảnh có chứa văn bản, ảnh chụp màn hình, Sơ đồ, hàng&#10;&#10;Mô tả được tạo tự động"/>
                    <pic:cNvPicPr/>
                  </pic:nvPicPr>
                  <pic:blipFill>
                    <a:blip r:embed="rId43"/>
                    <a:stretch>
                      <a:fillRect/>
                    </a:stretch>
                  </pic:blipFill>
                  <pic:spPr>
                    <a:xfrm>
                      <a:off x="0" y="0"/>
                      <a:ext cx="6994613" cy="3486910"/>
                    </a:xfrm>
                    <a:prstGeom prst="rect">
                      <a:avLst/>
                    </a:prstGeom>
                  </pic:spPr>
                </pic:pic>
              </a:graphicData>
            </a:graphic>
          </wp:inline>
        </w:drawing>
      </w:r>
    </w:p>
    <w:p w14:paraId="003EE6B9" w14:textId="77777777" w:rsidR="00E70CA6" w:rsidRPr="00BF6D02" w:rsidRDefault="00E70CA6" w:rsidP="00533126">
      <w:pPr>
        <w:pStyle w:val="BodyText"/>
        <w:numPr>
          <w:ilvl w:val="0"/>
          <w:numId w:val="36"/>
        </w:numPr>
        <w:rPr>
          <w:b/>
          <w:bCs/>
        </w:rPr>
      </w:pPr>
      <w:r w:rsidRPr="00BF6D02">
        <w:rPr>
          <w:b/>
          <w:bCs/>
        </w:rPr>
        <w:t>Mô tả chức năng</w:t>
      </w:r>
    </w:p>
    <w:p w14:paraId="082607A6" w14:textId="77777777" w:rsidR="00E62B8D" w:rsidRPr="00BA1F55" w:rsidRDefault="00E157E2" w:rsidP="00533126">
      <w:pPr>
        <w:pStyle w:val="BodyText"/>
        <w:numPr>
          <w:ilvl w:val="0"/>
          <w:numId w:val="41"/>
        </w:numPr>
      </w:pPr>
      <w:r w:rsidRPr="00BA1F55">
        <w:t>Có 2 ô “Tháng” và “Năm”</w:t>
      </w:r>
      <w:r w:rsidR="00E62B8D" w:rsidRPr="00BA1F55">
        <w:t xml:space="preserve"> dùng để</w:t>
      </w:r>
      <w:r w:rsidRPr="00BA1F55">
        <w:t xml:space="preserve"> nhập thông tin để</w:t>
      </w:r>
      <w:r w:rsidR="00E62B8D" w:rsidRPr="00BA1F55">
        <w:t xml:space="preserve"> thống kê doanh thu của bệnh viện theo các ngày trong 1 tháng của năm </w:t>
      </w:r>
      <w:r w:rsidR="005D3D19" w:rsidRPr="00BA1F55">
        <w:t>c</w:t>
      </w:r>
      <w:r w:rsidR="00DA777D" w:rsidRPr="00BA1F55">
        <w:t>ần thống kê</w:t>
      </w:r>
      <w:r w:rsidR="00F938D8" w:rsidRPr="00BA1F55">
        <w:t>. Thông tin sẽ được xuất hiện dưới dạng biểu đồ đường</w:t>
      </w:r>
    </w:p>
    <w:p w14:paraId="63FCF52F" w14:textId="4EDF4CA9" w:rsidR="00EA416E" w:rsidRPr="00737C59" w:rsidRDefault="005E4860" w:rsidP="00533126">
      <w:pPr>
        <w:pStyle w:val="BodyText"/>
        <w:numPr>
          <w:ilvl w:val="0"/>
          <w:numId w:val="41"/>
        </w:numPr>
      </w:pPr>
      <w:r w:rsidRPr="00BA1F55">
        <w:t>Tổng doanh thu của tháng đó cũng sẽ được thông bá</w:t>
      </w:r>
      <w:r w:rsidR="009506C6" w:rsidRPr="00BA1F55">
        <w:t>o</w:t>
      </w:r>
    </w:p>
    <w:p w14:paraId="7A56ECE1" w14:textId="68948D9D" w:rsidR="00E61D47" w:rsidRPr="00C011D6" w:rsidRDefault="00FF6600" w:rsidP="00533126">
      <w:pPr>
        <w:pStyle w:val="Heading6"/>
        <w:numPr>
          <w:ilvl w:val="0"/>
          <w:numId w:val="40"/>
        </w:numPr>
        <w:rPr>
          <w:bCs/>
          <w:color w:val="auto"/>
          <w:sz w:val="26"/>
          <w:szCs w:val="26"/>
        </w:rPr>
      </w:pPr>
      <w:bookmarkStart w:id="312" w:name="_Toc186824366"/>
      <w:bookmarkStart w:id="313" w:name="_Toc186825558"/>
      <w:bookmarkStart w:id="314" w:name="_Toc186825643"/>
      <w:r w:rsidRPr="00C011D6">
        <w:rPr>
          <w:bCs/>
          <w:color w:val="auto"/>
          <w:sz w:val="26"/>
          <w:szCs w:val="26"/>
        </w:rPr>
        <w:t>“Năm”</w:t>
      </w:r>
      <w:bookmarkEnd w:id="312"/>
      <w:bookmarkEnd w:id="313"/>
      <w:bookmarkEnd w:id="314"/>
    </w:p>
    <w:p w14:paraId="73CA67A6" w14:textId="77777777" w:rsidR="00D4755D" w:rsidRPr="00D756EF" w:rsidRDefault="00D4755D" w:rsidP="00533126">
      <w:pPr>
        <w:pStyle w:val="BodyText"/>
        <w:numPr>
          <w:ilvl w:val="0"/>
          <w:numId w:val="42"/>
        </w:numPr>
        <w:rPr>
          <w:b/>
          <w:bCs/>
        </w:rPr>
      </w:pPr>
      <w:r w:rsidRPr="00D756EF">
        <w:rPr>
          <w:b/>
          <w:bCs/>
        </w:rPr>
        <w:t>Màn hình chính</w:t>
      </w:r>
    </w:p>
    <w:p w14:paraId="36F74B82" w14:textId="194BE223" w:rsidR="00EA416E" w:rsidRPr="009F5F26" w:rsidRDefault="00EA416E" w:rsidP="00EA416E">
      <w:pPr>
        <w:pStyle w:val="BodyText"/>
        <w:rPr>
          <w:lang w:val="en-US"/>
        </w:rPr>
      </w:pPr>
      <w:r>
        <w:rPr>
          <w:lang w:val="en-US"/>
        </w:rPr>
        <w:t xml:space="preserve">                 </w:t>
      </w:r>
      <w:r w:rsidR="000107AA">
        <w:rPr>
          <w:lang w:val="en-US"/>
        </w:rPr>
        <w:t xml:space="preserve">   </w:t>
      </w:r>
      <w:r w:rsidRPr="009F5F26">
        <w:rPr>
          <w:lang w:val="en-US"/>
        </w:rPr>
        <w:drawing>
          <wp:inline distT="0" distB="0" distL="0" distR="0" wp14:anchorId="19F61E17" wp14:editId="4577B056">
            <wp:extent cx="6902450" cy="2898140"/>
            <wp:effectExtent l="0" t="0" r="0" b="0"/>
            <wp:docPr id="1533908137" name="Hình ảnh 1" descr="Ảnh có chứa văn bản, ảnh chụp màn hình,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08137" name="Hình ảnh 1" descr="Ảnh có chứa văn bản, ảnh chụp màn hình, biểu đồ, Sơ đồ&#10;&#10;Mô tả được tạo tự động"/>
                    <pic:cNvPicPr/>
                  </pic:nvPicPr>
                  <pic:blipFill>
                    <a:blip r:embed="rId44"/>
                    <a:stretch>
                      <a:fillRect/>
                    </a:stretch>
                  </pic:blipFill>
                  <pic:spPr>
                    <a:xfrm>
                      <a:off x="0" y="0"/>
                      <a:ext cx="6935074" cy="2911838"/>
                    </a:xfrm>
                    <a:prstGeom prst="rect">
                      <a:avLst/>
                    </a:prstGeom>
                  </pic:spPr>
                </pic:pic>
              </a:graphicData>
            </a:graphic>
          </wp:inline>
        </w:drawing>
      </w:r>
    </w:p>
    <w:p w14:paraId="48188BF9" w14:textId="77777777" w:rsidR="00D4755D" w:rsidRPr="00BA1F55" w:rsidRDefault="00D4755D">
      <w:pPr>
        <w:pStyle w:val="BodyText"/>
      </w:pPr>
    </w:p>
    <w:p w14:paraId="0616A45B" w14:textId="3D9C8C3B" w:rsidR="00E05853" w:rsidRPr="00F67B85" w:rsidRDefault="007F3F9D" w:rsidP="00533126">
      <w:pPr>
        <w:pStyle w:val="BodyText"/>
        <w:numPr>
          <w:ilvl w:val="0"/>
          <w:numId w:val="42"/>
        </w:numPr>
      </w:pPr>
      <w:r w:rsidRPr="00D756EF">
        <w:rPr>
          <w:b/>
          <w:bCs/>
        </w:rPr>
        <w:t>Mô tả chức năng</w:t>
      </w:r>
      <w:r w:rsidR="00EA416E" w:rsidRPr="00D756EF">
        <w:rPr>
          <w:b/>
          <w:bCs/>
        </w:rPr>
        <w:t>:</w:t>
      </w:r>
      <w:r w:rsidR="00EA416E" w:rsidRPr="00A272BE">
        <w:t xml:space="preserve"> </w:t>
      </w:r>
      <w:r w:rsidR="003A43D9" w:rsidRPr="00BA1F55">
        <w:t>Có 1 ô để người dùng nhập 1 hoặc các năm cần thống kê (nếu nhập nhiều năm thì các năm được cách bởi dấu phẩy</w:t>
      </w:r>
      <w:r w:rsidR="00674291" w:rsidRPr="00BA1F55">
        <w:t>, nếu không nhập gì thì sẽ thống kê tất cả các năm</w:t>
      </w:r>
      <w:r w:rsidR="003A43D9" w:rsidRPr="00BA1F55">
        <w:t>) để thống kê doanh thu 12 tháng trong năm cần thống kê đó. Thông tin sẽ sẽ được biểu diễn bằng 1 biểu đồ đường và 1 biểu đồ cột, trong đó biểu đồ đường thứ nhất thể hiện sự tương quan số liệu giữa các tháng trong năm, biểu đồ cột thứ 2 biểu thị tổng doanh thu của từng năm</w:t>
      </w:r>
      <w:r w:rsidR="006A31E3">
        <w:t>.</w:t>
      </w:r>
    </w:p>
    <w:p w14:paraId="3DE78D6D" w14:textId="469AA671" w:rsidR="00D62345" w:rsidRPr="00A34E72" w:rsidRDefault="00DE29D5" w:rsidP="00533126">
      <w:pPr>
        <w:pStyle w:val="Heading5"/>
        <w:numPr>
          <w:ilvl w:val="0"/>
          <w:numId w:val="37"/>
        </w:numPr>
        <w:rPr>
          <w:bCs/>
          <w:sz w:val="26"/>
          <w:szCs w:val="26"/>
        </w:rPr>
      </w:pPr>
      <w:r w:rsidRPr="00AA0F65">
        <w:rPr>
          <w:b/>
          <w:sz w:val="26"/>
          <w:szCs w:val="26"/>
        </w:rPr>
        <w:lastRenderedPageBreak/>
        <w:t xml:space="preserve"> </w:t>
      </w:r>
      <w:bookmarkStart w:id="315" w:name="_Toc186824367"/>
      <w:bookmarkStart w:id="316" w:name="_Toc186825762"/>
      <w:bookmarkStart w:id="317" w:name="_Toc186825559"/>
      <w:bookmarkStart w:id="318" w:name="_Toc186825644"/>
      <w:r w:rsidRPr="00A34E72">
        <w:rPr>
          <w:bCs/>
          <w:sz w:val="26"/>
          <w:szCs w:val="26"/>
        </w:rPr>
        <w:t xml:space="preserve">“Tình hình </w:t>
      </w:r>
      <w:r w:rsidR="00844724" w:rsidRPr="00A34E72">
        <w:rPr>
          <w:bCs/>
          <w:sz w:val="26"/>
          <w:szCs w:val="26"/>
        </w:rPr>
        <w:t>B</w:t>
      </w:r>
      <w:r w:rsidRPr="00A34E72">
        <w:rPr>
          <w:bCs/>
          <w:sz w:val="26"/>
          <w:szCs w:val="26"/>
        </w:rPr>
        <w:t>ệnh”</w:t>
      </w:r>
      <w:bookmarkEnd w:id="315"/>
      <w:bookmarkEnd w:id="316"/>
      <w:bookmarkEnd w:id="317"/>
      <w:bookmarkEnd w:id="318"/>
    </w:p>
    <w:p w14:paraId="77297579" w14:textId="7484DFE9" w:rsidR="008F2497" w:rsidRPr="00BA1F55" w:rsidRDefault="00694869" w:rsidP="00533126">
      <w:pPr>
        <w:pStyle w:val="BodyText"/>
        <w:numPr>
          <w:ilvl w:val="0"/>
          <w:numId w:val="42"/>
        </w:numPr>
      </w:pPr>
      <w:r w:rsidRPr="00BA1F55">
        <w:t xml:space="preserve">Trong nút “Tình hình </w:t>
      </w:r>
      <w:r w:rsidR="00844724" w:rsidRPr="00BA1F55">
        <w:t>B</w:t>
      </w:r>
      <w:r w:rsidRPr="00BA1F55">
        <w:t>ệnh</w:t>
      </w:r>
      <w:r w:rsidR="001B2B46" w:rsidRPr="00BA1F55">
        <w:t>”</w:t>
      </w:r>
      <w:r w:rsidR="00844724" w:rsidRPr="00BA1F55">
        <w:t xml:space="preserve"> có 2 chức năng nhỏ là </w:t>
      </w:r>
      <w:r w:rsidR="004B2ED4" w:rsidRPr="00BA1F55">
        <w:t>“Cảnh báo dịch bệnh” và ‘Thống kê”</w:t>
      </w:r>
    </w:p>
    <w:p w14:paraId="0C8C9753" w14:textId="3ED2025D" w:rsidR="008F2497" w:rsidRPr="00A34E72" w:rsidRDefault="00621960" w:rsidP="00533126">
      <w:pPr>
        <w:pStyle w:val="Heading6"/>
        <w:numPr>
          <w:ilvl w:val="0"/>
          <w:numId w:val="43"/>
        </w:numPr>
        <w:rPr>
          <w:bCs/>
          <w:color w:val="365F91" w:themeColor="accent1" w:themeShade="BF"/>
          <w:sz w:val="26"/>
          <w:szCs w:val="26"/>
        </w:rPr>
      </w:pPr>
      <w:bookmarkStart w:id="319" w:name="_Toc186824368"/>
      <w:bookmarkStart w:id="320" w:name="_Toc186825560"/>
      <w:bookmarkStart w:id="321" w:name="_Toc186825645"/>
      <w:r w:rsidRPr="00C011D6">
        <w:rPr>
          <w:bCs/>
          <w:color w:val="auto"/>
          <w:sz w:val="26"/>
          <w:szCs w:val="26"/>
        </w:rPr>
        <w:t>“</w:t>
      </w:r>
      <w:r w:rsidR="007327FE" w:rsidRPr="00C011D6">
        <w:rPr>
          <w:bCs/>
          <w:color w:val="auto"/>
          <w:sz w:val="26"/>
          <w:szCs w:val="26"/>
        </w:rPr>
        <w:t>Cảnh báo dịch bệnh”</w:t>
      </w:r>
      <w:bookmarkEnd w:id="319"/>
      <w:bookmarkEnd w:id="320"/>
      <w:bookmarkEnd w:id="321"/>
    </w:p>
    <w:p w14:paraId="08960214" w14:textId="35D6AC60" w:rsidR="007327FE" w:rsidRPr="000E6C5D" w:rsidRDefault="007327FE" w:rsidP="00533126">
      <w:pPr>
        <w:pStyle w:val="BodyText"/>
        <w:numPr>
          <w:ilvl w:val="0"/>
          <w:numId w:val="42"/>
        </w:numPr>
        <w:rPr>
          <w:b/>
          <w:bCs/>
        </w:rPr>
      </w:pPr>
      <w:r w:rsidRPr="000E6C5D">
        <w:rPr>
          <w:b/>
          <w:bCs/>
        </w:rPr>
        <w:t>Màn hình chính</w:t>
      </w:r>
    </w:p>
    <w:p w14:paraId="7DDA7235" w14:textId="302DDCA9" w:rsidR="00EA416E" w:rsidRDefault="000107AA" w:rsidP="000107AA">
      <w:pPr>
        <w:pStyle w:val="BodyText"/>
        <w:rPr>
          <w:lang w:val="en-US"/>
        </w:rPr>
      </w:pPr>
      <w:r w:rsidRPr="00A562F7">
        <w:t xml:space="preserve"> </w:t>
      </w:r>
      <w:r w:rsidR="00EA416E" w:rsidRPr="0068290A">
        <w:drawing>
          <wp:inline distT="0" distB="0" distL="0" distR="0" wp14:anchorId="4F4D4C25" wp14:editId="60BD44F9">
            <wp:extent cx="6838950" cy="2738120"/>
            <wp:effectExtent l="0" t="0" r="0" b="5080"/>
            <wp:docPr id="753404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04622" name="Picture 1" descr="A screenshot of a computer&#10;&#10;Description automatically generated"/>
                    <pic:cNvPicPr/>
                  </pic:nvPicPr>
                  <pic:blipFill>
                    <a:blip r:embed="rId45"/>
                    <a:stretch>
                      <a:fillRect/>
                    </a:stretch>
                  </pic:blipFill>
                  <pic:spPr>
                    <a:xfrm>
                      <a:off x="0" y="0"/>
                      <a:ext cx="6896224" cy="2761051"/>
                    </a:xfrm>
                    <a:prstGeom prst="rect">
                      <a:avLst/>
                    </a:prstGeom>
                  </pic:spPr>
                </pic:pic>
              </a:graphicData>
            </a:graphic>
          </wp:inline>
        </w:drawing>
      </w:r>
    </w:p>
    <w:p w14:paraId="405C5D41" w14:textId="77777777" w:rsidR="00EA416E" w:rsidRDefault="00EA416E" w:rsidP="00EA416E">
      <w:pPr>
        <w:pStyle w:val="BodyText"/>
        <w:ind w:left="720" w:firstLine="720"/>
        <w:rPr>
          <w:lang w:val="en-US"/>
        </w:rPr>
      </w:pPr>
    </w:p>
    <w:p w14:paraId="32726626" w14:textId="77777777" w:rsidR="00EA416E" w:rsidRPr="008366E5" w:rsidRDefault="00EA416E" w:rsidP="00EA416E">
      <w:pPr>
        <w:pStyle w:val="BodyText"/>
        <w:ind w:left="720" w:firstLine="720"/>
        <w:rPr>
          <w:lang w:val="en-US"/>
        </w:rPr>
      </w:pPr>
    </w:p>
    <w:p w14:paraId="69C589FB" w14:textId="6FDC79B7" w:rsidR="00EA416E" w:rsidRPr="008366E5" w:rsidRDefault="00EA416E" w:rsidP="00533126">
      <w:pPr>
        <w:pStyle w:val="BodyText"/>
        <w:numPr>
          <w:ilvl w:val="0"/>
          <w:numId w:val="42"/>
        </w:numPr>
        <w:rPr>
          <w:b/>
          <w:bCs/>
        </w:rPr>
      </w:pPr>
      <w:r w:rsidRPr="008366E5">
        <w:rPr>
          <w:b/>
          <w:bCs/>
        </w:rPr>
        <w:t>Mô tả chức năng</w:t>
      </w:r>
      <w:r w:rsidRPr="008366E5">
        <w:rPr>
          <w:b/>
          <w:bCs/>
          <w:lang w:val="en-US"/>
        </w:rPr>
        <w:t>:</w:t>
      </w:r>
    </w:p>
    <w:p w14:paraId="5A4B5BA4" w14:textId="77777777" w:rsidR="00EA416E" w:rsidRPr="00EA3F63" w:rsidRDefault="00EA416E" w:rsidP="002446AC">
      <w:pPr>
        <w:pStyle w:val="BodyText"/>
      </w:pPr>
      <w:r w:rsidRPr="00702829">
        <w:rPr>
          <w:b/>
          <w:bCs/>
        </w:rPr>
        <w:t>Khi chọn "Theo tuần"</w:t>
      </w:r>
      <w:r w:rsidRPr="00702829">
        <w:t>:</w:t>
      </w:r>
      <w:r w:rsidRPr="008366E5">
        <w:t xml:space="preserve"> </w:t>
      </w:r>
      <w:r w:rsidRPr="00702829">
        <w:t>Dữ liệu được nhóm theo tuần trong năm</w:t>
      </w:r>
    </w:p>
    <w:p w14:paraId="18078D47" w14:textId="77777777" w:rsidR="00702829" w:rsidRPr="00EA3F63" w:rsidRDefault="00702829" w:rsidP="00533126">
      <w:pPr>
        <w:pStyle w:val="BodyText"/>
        <w:numPr>
          <w:ilvl w:val="2"/>
          <w:numId w:val="25"/>
        </w:numPr>
        <w:ind w:left="567"/>
      </w:pPr>
      <w:r w:rsidRPr="00EA3F63">
        <w:t xml:space="preserve">Các bản ghi bệnh nhân được chia thành từng tuần dựa trên ngày khám </w:t>
      </w:r>
    </w:p>
    <w:p w14:paraId="74C3A971" w14:textId="77777777" w:rsidR="00702829" w:rsidRPr="00EA3F63" w:rsidRDefault="00702829" w:rsidP="00533126">
      <w:pPr>
        <w:pStyle w:val="BodyText"/>
        <w:numPr>
          <w:ilvl w:val="2"/>
          <w:numId w:val="25"/>
        </w:numPr>
        <w:ind w:left="567"/>
      </w:pPr>
      <w:r w:rsidRPr="00EA3F63">
        <w:t>So sánh số ca bệnh giữa các tuần liên tiếp.</w:t>
      </w:r>
    </w:p>
    <w:p w14:paraId="11484D4A" w14:textId="77777777" w:rsidR="007B1E0D" w:rsidRPr="00EA3F63" w:rsidRDefault="00702829" w:rsidP="00533126">
      <w:pPr>
        <w:pStyle w:val="BodyText"/>
        <w:numPr>
          <w:ilvl w:val="2"/>
          <w:numId w:val="25"/>
        </w:numPr>
        <w:ind w:left="567"/>
      </w:pPr>
      <w:r w:rsidRPr="00EA3F63">
        <w:t>Nếu tỷ lệ tăng trưởng giữa tuần hiện tại và tuần trước đó vượt ngưỡng (ví dụ: 50%), chương trình sẽ thông báo</w:t>
      </w:r>
    </w:p>
    <w:p w14:paraId="1DC9BF77" w14:textId="6845D737" w:rsidR="00AA44A3" w:rsidRDefault="00B1019B" w:rsidP="00B1019B">
      <w:pPr>
        <w:pStyle w:val="BodyText"/>
        <w:rPr>
          <w:b/>
          <w:bCs/>
          <w:lang w:val="en-US"/>
        </w:rPr>
      </w:pPr>
      <w:r w:rsidRPr="00FE4D03">
        <w:rPr>
          <w:b/>
          <w:bCs/>
        </w:rPr>
        <w:t xml:space="preserve"> </w:t>
      </w:r>
      <w:r w:rsidR="00EA416E" w:rsidRPr="00AA44A3">
        <w:rPr>
          <w:b/>
          <w:bCs/>
          <w:lang w:val="en-US"/>
        </w:rPr>
        <w:drawing>
          <wp:inline distT="0" distB="0" distL="0" distR="0" wp14:anchorId="334667B4" wp14:editId="12E4F100">
            <wp:extent cx="6902450" cy="1379855"/>
            <wp:effectExtent l="0" t="0" r="0" b="0"/>
            <wp:docPr id="16834090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0909" name="Hình ảnh 1" descr="Ảnh có chứa văn bản, ảnh chụp màn hình, phần mềm, Trang web&#10;&#10;Mô tả được tạo tự động"/>
                    <pic:cNvPicPr/>
                  </pic:nvPicPr>
                  <pic:blipFill>
                    <a:blip r:embed="rId46"/>
                    <a:stretch>
                      <a:fillRect/>
                    </a:stretch>
                  </pic:blipFill>
                  <pic:spPr>
                    <a:xfrm>
                      <a:off x="0" y="0"/>
                      <a:ext cx="6981912" cy="1395740"/>
                    </a:xfrm>
                    <a:prstGeom prst="rect">
                      <a:avLst/>
                    </a:prstGeom>
                  </pic:spPr>
                </pic:pic>
              </a:graphicData>
            </a:graphic>
          </wp:inline>
        </w:drawing>
      </w:r>
    </w:p>
    <w:p w14:paraId="5FC2F8D1" w14:textId="77777777" w:rsidR="00702829" w:rsidRPr="00702829" w:rsidRDefault="00702829" w:rsidP="00EA416E">
      <w:pPr>
        <w:pStyle w:val="BodyText"/>
        <w:rPr>
          <w:lang w:val="en-US"/>
        </w:rPr>
      </w:pPr>
      <w:r w:rsidRPr="00702829">
        <w:rPr>
          <w:b/>
          <w:bCs/>
          <w:lang w:val="en-US"/>
        </w:rPr>
        <w:t>Khi chọn "Theo tháng"</w:t>
      </w:r>
      <w:r w:rsidRPr="00702829">
        <w:rPr>
          <w:lang w:val="en-US"/>
        </w:rPr>
        <w:t>:</w:t>
      </w:r>
      <w:r w:rsidR="00EA416E">
        <w:rPr>
          <w:lang w:val="en-US"/>
        </w:rPr>
        <w:t xml:space="preserve"> </w:t>
      </w:r>
      <w:r w:rsidRPr="00702829">
        <w:rPr>
          <w:lang w:val="en-US"/>
        </w:rPr>
        <w:t xml:space="preserve">Dữ liệu được nhóm theo tháng trong năm: </w:t>
      </w:r>
    </w:p>
    <w:p w14:paraId="55D059CB" w14:textId="35B5496D" w:rsidR="00702829" w:rsidRPr="00702829" w:rsidRDefault="00702829" w:rsidP="00533126">
      <w:pPr>
        <w:pStyle w:val="BodyText"/>
        <w:numPr>
          <w:ilvl w:val="2"/>
          <w:numId w:val="25"/>
        </w:numPr>
        <w:tabs>
          <w:tab w:val="clear" w:pos="1637"/>
          <w:tab w:val="num" w:pos="1277"/>
        </w:tabs>
        <w:ind w:left="567"/>
        <w:rPr>
          <w:lang w:val="en-US"/>
        </w:rPr>
      </w:pPr>
      <w:r w:rsidRPr="00702829">
        <w:rPr>
          <w:lang w:val="en-US"/>
        </w:rPr>
        <w:t>Các bản ghi bệnh nhân đư</w:t>
      </w:r>
      <w:r w:rsidR="00F940D0">
        <w:rPr>
          <w:lang w:val="en-US"/>
        </w:rPr>
        <w:t>h</w:t>
      </w:r>
      <w:r w:rsidRPr="00702829">
        <w:rPr>
          <w:lang w:val="en-US"/>
        </w:rPr>
        <w:t>ợc chia thành từng tháng dựa trên ngày khám.</w:t>
      </w:r>
    </w:p>
    <w:p w14:paraId="3511A1DB" w14:textId="77777777" w:rsidR="00702829" w:rsidRPr="00702829" w:rsidRDefault="00702829" w:rsidP="00533126">
      <w:pPr>
        <w:pStyle w:val="BodyText"/>
        <w:numPr>
          <w:ilvl w:val="2"/>
          <w:numId w:val="25"/>
        </w:numPr>
        <w:tabs>
          <w:tab w:val="clear" w:pos="1637"/>
          <w:tab w:val="num" w:pos="1277"/>
        </w:tabs>
        <w:ind w:left="567"/>
        <w:rPr>
          <w:lang w:val="en-US"/>
        </w:rPr>
      </w:pPr>
      <w:r w:rsidRPr="00702829">
        <w:rPr>
          <w:lang w:val="en-US"/>
        </w:rPr>
        <w:t>So sánh số ca bệnh giữa các tháng liên tiếp.</w:t>
      </w:r>
    </w:p>
    <w:p w14:paraId="007B11A0" w14:textId="77777777" w:rsidR="00702829" w:rsidRDefault="00702829" w:rsidP="00533126">
      <w:pPr>
        <w:pStyle w:val="BodyText"/>
        <w:numPr>
          <w:ilvl w:val="2"/>
          <w:numId w:val="25"/>
        </w:numPr>
        <w:tabs>
          <w:tab w:val="clear" w:pos="1637"/>
          <w:tab w:val="num" w:pos="1277"/>
        </w:tabs>
        <w:ind w:left="567"/>
        <w:rPr>
          <w:lang w:val="en-US"/>
        </w:rPr>
      </w:pPr>
      <w:r w:rsidRPr="00702829">
        <w:rPr>
          <w:lang w:val="en-US"/>
        </w:rPr>
        <w:t>Nếu tỷ lệ tăng trưởng giữa tháng hiện tại và tháng trước đó vượt ngưỡng (ví dụ: 50%), chương trình sẽ thông báo.</w:t>
      </w:r>
    </w:p>
    <w:p w14:paraId="51D6D433" w14:textId="4638CF8E" w:rsidR="00FF547B" w:rsidRPr="00702829" w:rsidRDefault="00FF547B" w:rsidP="00FF547B">
      <w:pPr>
        <w:pStyle w:val="BodyText"/>
        <w:rPr>
          <w:lang w:val="en-US"/>
        </w:rPr>
      </w:pPr>
      <w:r>
        <w:rPr>
          <w:lang w:val="en-US"/>
        </w:rPr>
        <w:t xml:space="preserve"> </w:t>
      </w:r>
      <w:r w:rsidR="00EA416E" w:rsidRPr="00FF547B">
        <w:rPr>
          <w:lang w:val="en-US"/>
        </w:rPr>
        <w:drawing>
          <wp:inline distT="0" distB="0" distL="0" distR="0" wp14:anchorId="73687AAF" wp14:editId="405E4942">
            <wp:extent cx="6953250" cy="1455420"/>
            <wp:effectExtent l="0" t="0" r="0" b="0"/>
            <wp:docPr id="71993787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37879" name="Hình ảnh 1" descr="Ảnh có chứa văn bản, ảnh chụp màn hình, phần mềm, Trang web&#10;&#10;Mô tả được tạo tự động"/>
                    <pic:cNvPicPr/>
                  </pic:nvPicPr>
                  <pic:blipFill>
                    <a:blip r:embed="rId47"/>
                    <a:stretch>
                      <a:fillRect/>
                    </a:stretch>
                  </pic:blipFill>
                  <pic:spPr>
                    <a:xfrm>
                      <a:off x="0" y="0"/>
                      <a:ext cx="6967406" cy="1458383"/>
                    </a:xfrm>
                    <a:prstGeom prst="rect">
                      <a:avLst/>
                    </a:prstGeom>
                  </pic:spPr>
                </pic:pic>
              </a:graphicData>
            </a:graphic>
          </wp:inline>
        </w:drawing>
      </w:r>
    </w:p>
    <w:p w14:paraId="39978374" w14:textId="77777777" w:rsidR="00702829" w:rsidRPr="00702829" w:rsidRDefault="00A14647" w:rsidP="00EA416E">
      <w:pPr>
        <w:pStyle w:val="BodyText"/>
        <w:rPr>
          <w:b/>
          <w:bCs/>
          <w:lang w:val="en-US"/>
        </w:rPr>
      </w:pPr>
      <w:r>
        <w:rPr>
          <w:b/>
          <w:bCs/>
          <w:lang w:val="en-US"/>
        </w:rPr>
        <w:t xml:space="preserve"> </w:t>
      </w:r>
      <w:r w:rsidR="00702829" w:rsidRPr="00702829">
        <w:rPr>
          <w:b/>
          <w:bCs/>
          <w:lang w:val="en-US"/>
        </w:rPr>
        <w:t>Thông báo cảnh báo</w:t>
      </w:r>
      <w:r w:rsidR="00EA416E">
        <w:rPr>
          <w:b/>
          <w:bCs/>
          <w:lang w:val="en-US"/>
        </w:rPr>
        <w:t xml:space="preserve">: </w:t>
      </w:r>
      <w:r w:rsidR="00702829" w:rsidRPr="00702829">
        <w:rPr>
          <w:lang w:val="en-US"/>
        </w:rPr>
        <w:t xml:space="preserve">Thông tin cảnh báo bao gồm: </w:t>
      </w:r>
    </w:p>
    <w:p w14:paraId="049ACFE9" w14:textId="77777777" w:rsidR="00702829" w:rsidRPr="00702829" w:rsidRDefault="00702829" w:rsidP="00533126">
      <w:pPr>
        <w:pStyle w:val="BodyText"/>
        <w:numPr>
          <w:ilvl w:val="1"/>
          <w:numId w:val="26"/>
        </w:numPr>
        <w:ind w:left="786"/>
        <w:rPr>
          <w:lang w:val="en-US"/>
        </w:rPr>
      </w:pPr>
      <w:r w:rsidRPr="00702829">
        <w:rPr>
          <w:lang w:val="en-US"/>
        </w:rPr>
        <w:lastRenderedPageBreak/>
        <w:t>Loại bệnh có sự gia tăng đột ngột.</w:t>
      </w:r>
    </w:p>
    <w:p w14:paraId="4226DE28" w14:textId="77777777" w:rsidR="00702829" w:rsidRPr="00702829" w:rsidRDefault="00702829" w:rsidP="00533126">
      <w:pPr>
        <w:pStyle w:val="BodyText"/>
        <w:numPr>
          <w:ilvl w:val="1"/>
          <w:numId w:val="26"/>
        </w:numPr>
        <w:ind w:left="786"/>
        <w:rPr>
          <w:lang w:val="en-US"/>
        </w:rPr>
      </w:pPr>
      <w:r w:rsidRPr="00702829">
        <w:rPr>
          <w:lang w:val="en-US"/>
        </w:rPr>
        <w:t>Số ca bệnh ở khoảng thời gian trước và sau.</w:t>
      </w:r>
    </w:p>
    <w:p w14:paraId="68258D6E" w14:textId="77777777" w:rsidR="00702829" w:rsidRPr="00702829" w:rsidRDefault="00702829" w:rsidP="00533126">
      <w:pPr>
        <w:pStyle w:val="BodyText"/>
        <w:numPr>
          <w:ilvl w:val="1"/>
          <w:numId w:val="26"/>
        </w:numPr>
        <w:ind w:left="786"/>
        <w:rPr>
          <w:lang w:val="en-US"/>
        </w:rPr>
      </w:pPr>
      <w:r w:rsidRPr="00702829">
        <w:rPr>
          <w:lang w:val="en-US"/>
        </w:rPr>
        <w:t>Tỷ lệ phần trăm tăng trưởng (change rate).</w:t>
      </w:r>
    </w:p>
    <w:p w14:paraId="03AF9A31" w14:textId="77777777" w:rsidR="00702829" w:rsidRPr="00702829" w:rsidRDefault="00702829" w:rsidP="00533126">
      <w:pPr>
        <w:pStyle w:val="BodyText"/>
        <w:numPr>
          <w:ilvl w:val="1"/>
          <w:numId w:val="26"/>
        </w:numPr>
        <w:ind w:left="786"/>
        <w:rPr>
          <w:lang w:val="en-US"/>
        </w:rPr>
      </w:pPr>
      <w:r w:rsidRPr="00702829">
        <w:rPr>
          <w:lang w:val="en-US"/>
        </w:rPr>
        <w:t>Thông tin chi tiết được hiển thị trong RichTextBox (rtxtEpimedic) với định dạng rõ ràng và có màu sắc nổi bật.</w:t>
      </w:r>
    </w:p>
    <w:p w14:paraId="02BB0C7E" w14:textId="77777777" w:rsidR="00702829" w:rsidRPr="00702829" w:rsidRDefault="00702829" w:rsidP="00533126">
      <w:pPr>
        <w:pStyle w:val="BodyText"/>
        <w:numPr>
          <w:ilvl w:val="1"/>
          <w:numId w:val="26"/>
        </w:numPr>
        <w:ind w:left="786"/>
        <w:rPr>
          <w:lang w:val="en-US"/>
        </w:rPr>
      </w:pPr>
      <w:r w:rsidRPr="00702829">
        <w:rPr>
          <w:lang w:val="en-US"/>
        </w:rPr>
        <w:t xml:space="preserve">Nếu không phát hiện sự gia tăng đột ngột, chương trình hiển thị thông báo: </w:t>
      </w:r>
      <w:r w:rsidRPr="00702829">
        <w:rPr>
          <w:i/>
          <w:iCs/>
          <w:lang w:val="en-US"/>
        </w:rPr>
        <w:t>"Không phát hiện sự gia tăng bất thường!"</w:t>
      </w:r>
      <w:r w:rsidRPr="00702829">
        <w:rPr>
          <w:lang w:val="en-US"/>
        </w:rPr>
        <w:t>.</w:t>
      </w:r>
    </w:p>
    <w:p w14:paraId="5CDAE436" w14:textId="77777777" w:rsidR="00702829" w:rsidRPr="00702829" w:rsidRDefault="00702829" w:rsidP="00533126">
      <w:pPr>
        <w:pStyle w:val="BodyText"/>
        <w:numPr>
          <w:ilvl w:val="1"/>
          <w:numId w:val="26"/>
        </w:numPr>
        <w:ind w:left="786"/>
        <w:rPr>
          <w:lang w:val="en-US"/>
        </w:rPr>
      </w:pPr>
      <w:r w:rsidRPr="00702829">
        <w:rPr>
          <w:lang w:val="en-US"/>
        </w:rPr>
        <w:t>Hàm được thiết kế để hỗ trợ theo dõi và giám sát dịch bệnh, giúp người dùng nhận diện sớm các dấu hiệu bùng phát dịch.</w:t>
      </w:r>
    </w:p>
    <w:p w14:paraId="5471CC6D" w14:textId="77777777" w:rsidR="00AA7ACD" w:rsidRDefault="00AA7ACD" w:rsidP="003A43D9">
      <w:pPr>
        <w:pStyle w:val="BodyText"/>
        <w:rPr>
          <w:lang w:val="en-US"/>
        </w:rPr>
      </w:pPr>
    </w:p>
    <w:p w14:paraId="7FDC5A4F" w14:textId="447D7CCB" w:rsidR="00B71F88" w:rsidRDefault="00B71F88" w:rsidP="003A43D9">
      <w:pPr>
        <w:pStyle w:val="BodyText"/>
        <w:rPr>
          <w:lang w:val="en-US"/>
        </w:rPr>
      </w:pPr>
    </w:p>
    <w:p w14:paraId="55933482" w14:textId="77777777" w:rsidR="00B71F88" w:rsidRDefault="00B71F88" w:rsidP="003A43D9">
      <w:pPr>
        <w:pStyle w:val="BodyText"/>
        <w:rPr>
          <w:lang w:val="en-US"/>
        </w:rPr>
      </w:pPr>
    </w:p>
    <w:p w14:paraId="6D164AD4" w14:textId="77777777" w:rsidR="00B71F88" w:rsidRDefault="00B71F88" w:rsidP="003A43D9">
      <w:pPr>
        <w:pStyle w:val="BodyText"/>
        <w:rPr>
          <w:lang w:val="en-US"/>
        </w:rPr>
      </w:pPr>
    </w:p>
    <w:p w14:paraId="6CDC0D94" w14:textId="77777777" w:rsidR="00B71F88" w:rsidRDefault="00B71F88" w:rsidP="003A43D9">
      <w:pPr>
        <w:pStyle w:val="BodyText"/>
        <w:rPr>
          <w:lang w:val="en-US"/>
        </w:rPr>
      </w:pPr>
    </w:p>
    <w:p w14:paraId="4BFBE3FB" w14:textId="77777777" w:rsidR="00B71F88" w:rsidRDefault="00B71F88" w:rsidP="003A43D9">
      <w:pPr>
        <w:pStyle w:val="BodyText"/>
        <w:rPr>
          <w:lang w:val="en-US"/>
        </w:rPr>
      </w:pPr>
    </w:p>
    <w:p w14:paraId="79C4A72E" w14:textId="77777777" w:rsidR="00B71F88" w:rsidRDefault="00B71F88" w:rsidP="003A43D9">
      <w:pPr>
        <w:pStyle w:val="BodyText"/>
        <w:rPr>
          <w:lang w:val="en-US"/>
        </w:rPr>
      </w:pPr>
    </w:p>
    <w:p w14:paraId="48333E58" w14:textId="77777777" w:rsidR="00B71F88" w:rsidRDefault="00B71F88" w:rsidP="003A43D9">
      <w:pPr>
        <w:pStyle w:val="BodyText"/>
        <w:rPr>
          <w:lang w:val="en-US"/>
        </w:rPr>
      </w:pPr>
    </w:p>
    <w:p w14:paraId="1909DD96" w14:textId="77777777" w:rsidR="00B71F88" w:rsidRDefault="00B71F88" w:rsidP="003A43D9">
      <w:pPr>
        <w:pStyle w:val="BodyText"/>
        <w:rPr>
          <w:lang w:val="en-US"/>
        </w:rPr>
      </w:pPr>
    </w:p>
    <w:p w14:paraId="081265C8" w14:textId="77777777" w:rsidR="00B71F88" w:rsidRDefault="00B71F88" w:rsidP="003A43D9">
      <w:pPr>
        <w:pStyle w:val="BodyText"/>
        <w:rPr>
          <w:lang w:val="en-US"/>
        </w:rPr>
      </w:pPr>
    </w:p>
    <w:p w14:paraId="13FD3FF6" w14:textId="77777777" w:rsidR="00B71F88" w:rsidRDefault="00B71F88" w:rsidP="003A43D9">
      <w:pPr>
        <w:pStyle w:val="BodyText"/>
        <w:rPr>
          <w:lang w:val="en-US"/>
        </w:rPr>
      </w:pPr>
    </w:p>
    <w:p w14:paraId="005B48FE" w14:textId="77777777" w:rsidR="00B71F88" w:rsidRDefault="00B71F88" w:rsidP="003A43D9">
      <w:pPr>
        <w:pStyle w:val="BodyText"/>
        <w:rPr>
          <w:lang w:val="en-US"/>
        </w:rPr>
      </w:pPr>
    </w:p>
    <w:p w14:paraId="684C02D6" w14:textId="77777777" w:rsidR="00B71F88" w:rsidRDefault="00B71F88" w:rsidP="003A43D9">
      <w:pPr>
        <w:pStyle w:val="BodyText"/>
        <w:rPr>
          <w:lang w:val="en-US"/>
        </w:rPr>
      </w:pPr>
    </w:p>
    <w:p w14:paraId="2860AA0E" w14:textId="77777777" w:rsidR="00B71F88" w:rsidRDefault="00B71F88" w:rsidP="003A43D9">
      <w:pPr>
        <w:pStyle w:val="BodyText"/>
        <w:rPr>
          <w:lang w:val="en-US"/>
        </w:rPr>
      </w:pPr>
    </w:p>
    <w:p w14:paraId="0DE945AC" w14:textId="77777777" w:rsidR="00B71F88" w:rsidRDefault="00B71F88" w:rsidP="003A43D9">
      <w:pPr>
        <w:pStyle w:val="BodyText"/>
        <w:rPr>
          <w:lang w:val="en-US"/>
        </w:rPr>
      </w:pPr>
    </w:p>
    <w:p w14:paraId="4C7C1993" w14:textId="77777777" w:rsidR="00B71F88" w:rsidRDefault="00B71F88" w:rsidP="003A43D9">
      <w:pPr>
        <w:pStyle w:val="BodyText"/>
        <w:rPr>
          <w:lang w:val="en-US"/>
        </w:rPr>
      </w:pPr>
    </w:p>
    <w:p w14:paraId="777F7505" w14:textId="77777777" w:rsidR="00B71F88" w:rsidRPr="00B71F88" w:rsidRDefault="00B71F88" w:rsidP="003A43D9">
      <w:pPr>
        <w:pStyle w:val="BodyText"/>
        <w:rPr>
          <w:lang w:val="en-US"/>
        </w:rPr>
      </w:pPr>
    </w:p>
    <w:p w14:paraId="2CBC5627" w14:textId="54170647" w:rsidR="00AA7ACD" w:rsidRPr="00C011D6" w:rsidRDefault="00BA0673" w:rsidP="00533126">
      <w:pPr>
        <w:pStyle w:val="Heading6"/>
        <w:numPr>
          <w:ilvl w:val="0"/>
          <w:numId w:val="43"/>
        </w:numPr>
        <w:rPr>
          <w:bCs/>
          <w:color w:val="auto"/>
          <w:sz w:val="26"/>
          <w:szCs w:val="26"/>
        </w:rPr>
      </w:pPr>
      <w:r w:rsidRPr="00C011D6">
        <w:rPr>
          <w:bCs/>
          <w:color w:val="auto"/>
          <w:sz w:val="26"/>
          <w:szCs w:val="26"/>
        </w:rPr>
        <w:t xml:space="preserve"> </w:t>
      </w:r>
      <w:bookmarkStart w:id="322" w:name="_Toc186824369"/>
      <w:bookmarkStart w:id="323" w:name="_Toc186825561"/>
      <w:bookmarkStart w:id="324" w:name="_Toc186825646"/>
      <w:r w:rsidRPr="00C011D6">
        <w:rPr>
          <w:bCs/>
          <w:color w:val="auto"/>
          <w:sz w:val="26"/>
          <w:szCs w:val="26"/>
        </w:rPr>
        <w:t>‘Thống kê”</w:t>
      </w:r>
      <w:bookmarkEnd w:id="322"/>
      <w:bookmarkEnd w:id="323"/>
      <w:bookmarkEnd w:id="324"/>
    </w:p>
    <w:p w14:paraId="5041E6DD" w14:textId="77777777" w:rsidR="00366BAF" w:rsidRPr="00BA1F55" w:rsidRDefault="00EA416E" w:rsidP="00EA416E">
      <w:pPr>
        <w:pStyle w:val="BodyText"/>
      </w:pPr>
      <w:r w:rsidRPr="008E3B31">
        <w:t xml:space="preserve">    </w:t>
      </w:r>
      <w:r w:rsidR="00564D23" w:rsidRPr="00BA1F55">
        <w:t>Trong nút “Thống kê” có 2 chức năng nhỏ “</w:t>
      </w:r>
      <w:r w:rsidR="00366BAF" w:rsidRPr="00BA1F55">
        <w:t>Tháng” và “Năm”</w:t>
      </w:r>
    </w:p>
    <w:p w14:paraId="0B429E2E" w14:textId="71677A22" w:rsidR="00366BAF" w:rsidRPr="00A34E72" w:rsidRDefault="00366BAF" w:rsidP="00533126">
      <w:pPr>
        <w:pStyle w:val="Heading7"/>
        <w:numPr>
          <w:ilvl w:val="0"/>
          <w:numId w:val="68"/>
        </w:numPr>
        <w:rPr>
          <w:i w:val="0"/>
          <w:iCs w:val="0"/>
          <w:sz w:val="26"/>
          <w:szCs w:val="26"/>
        </w:rPr>
      </w:pPr>
      <w:r w:rsidRPr="00A34E72">
        <w:rPr>
          <w:i w:val="0"/>
          <w:iCs w:val="0"/>
          <w:sz w:val="26"/>
          <w:szCs w:val="26"/>
        </w:rPr>
        <w:t>“Tháng”</w:t>
      </w:r>
    </w:p>
    <w:p w14:paraId="15BB01C9" w14:textId="44FC1966" w:rsidR="00366BAF" w:rsidRPr="00DD34D2" w:rsidRDefault="00EA416E" w:rsidP="005345BE">
      <w:pPr>
        <w:pStyle w:val="BodyText"/>
        <w:numPr>
          <w:ilvl w:val="1"/>
          <w:numId w:val="23"/>
        </w:numPr>
        <w:rPr>
          <w:b/>
          <w:bCs/>
        </w:rPr>
      </w:pPr>
      <w:r w:rsidRPr="00DD34D2">
        <w:rPr>
          <w:b/>
          <w:bCs/>
        </w:rPr>
        <w:drawing>
          <wp:anchor distT="0" distB="0" distL="114300" distR="114300" simplePos="0" relativeHeight="251658245" behindDoc="1" locked="0" layoutInCell="1" allowOverlap="1" wp14:anchorId="1110F66C" wp14:editId="7B76B41E">
            <wp:simplePos x="0" y="0"/>
            <wp:positionH relativeFrom="margin">
              <wp:posOffset>50800</wp:posOffset>
            </wp:positionH>
            <wp:positionV relativeFrom="paragraph">
              <wp:posOffset>323850</wp:posOffset>
            </wp:positionV>
            <wp:extent cx="6819900" cy="3163570"/>
            <wp:effectExtent l="0" t="0" r="0" b="0"/>
            <wp:wrapTopAndBottom/>
            <wp:docPr id="766092585" name="Hình ảnh 1" descr="Ảnh có chứa văn bản, ảnh chụp màn hình,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92585" name="Hình ảnh 1" descr="Ảnh có chứa văn bản, ảnh chụp màn hình, hàng, Sơ đồ&#10;&#10;Mô tả được tạo tự độ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19900" cy="3163570"/>
                    </a:xfrm>
                    <a:prstGeom prst="rect">
                      <a:avLst/>
                    </a:prstGeom>
                  </pic:spPr>
                </pic:pic>
              </a:graphicData>
            </a:graphic>
            <wp14:sizeRelH relativeFrom="page">
              <wp14:pctWidth>0</wp14:pctWidth>
            </wp14:sizeRelH>
            <wp14:sizeRelV relativeFrom="page">
              <wp14:pctHeight>0</wp14:pctHeight>
            </wp14:sizeRelV>
          </wp:anchor>
        </w:drawing>
      </w:r>
      <w:r w:rsidR="00366BAF" w:rsidRPr="00DD34D2">
        <w:rPr>
          <w:b/>
          <w:bCs/>
        </w:rPr>
        <w:t>Màn hình chính</w:t>
      </w:r>
    </w:p>
    <w:p w14:paraId="424042E7" w14:textId="21DAC979" w:rsidR="00366BAF" w:rsidRPr="00DD34D2" w:rsidRDefault="00366BAF" w:rsidP="005345BE">
      <w:pPr>
        <w:pStyle w:val="BodyText"/>
        <w:numPr>
          <w:ilvl w:val="1"/>
          <w:numId w:val="23"/>
        </w:numPr>
        <w:rPr>
          <w:b/>
          <w:bCs/>
        </w:rPr>
      </w:pPr>
      <w:r w:rsidRPr="00DD34D2">
        <w:rPr>
          <w:b/>
          <w:bCs/>
        </w:rPr>
        <w:t>Mô tả chức năng:</w:t>
      </w:r>
    </w:p>
    <w:p w14:paraId="36536B50" w14:textId="77777777" w:rsidR="00613D9C" w:rsidRPr="00BA1F55" w:rsidRDefault="00613D9C" w:rsidP="00533126">
      <w:pPr>
        <w:pStyle w:val="BodyText"/>
        <w:numPr>
          <w:ilvl w:val="0"/>
          <w:numId w:val="44"/>
        </w:numPr>
      </w:pPr>
      <w:r w:rsidRPr="00BA1F55">
        <w:lastRenderedPageBreak/>
        <w:t>Có 1 danh sách</w:t>
      </w:r>
      <w:r w:rsidR="00FF6B2D" w:rsidRPr="00BA1F55">
        <w:t xml:space="preserve"> các bệnh</w:t>
      </w:r>
      <w:r w:rsidRPr="00BA1F55">
        <w:t xml:space="preserve"> để chọn 1 hoặc nhiều bệnh cần thống kê số lượng </w:t>
      </w:r>
      <w:r w:rsidR="000C1F20" w:rsidRPr="00BA1F55">
        <w:t>(Nếu không chọn thì mặc định là chọn hết).</w:t>
      </w:r>
    </w:p>
    <w:p w14:paraId="3948BC45" w14:textId="29B79689" w:rsidR="00613D9C" w:rsidRPr="00BA1F55" w:rsidRDefault="00613D9C" w:rsidP="00533126">
      <w:pPr>
        <w:pStyle w:val="BodyText"/>
        <w:numPr>
          <w:ilvl w:val="0"/>
          <w:numId w:val="44"/>
        </w:numPr>
      </w:pPr>
      <w:r w:rsidRPr="00BA1F55">
        <w:t xml:space="preserve">2 ô “Tháng” và “Năm” dùng để nhập thông tin </w:t>
      </w:r>
      <w:r w:rsidR="00D21AC9" w:rsidRPr="00BA1F55">
        <w:t xml:space="preserve">để thống kê </w:t>
      </w:r>
      <w:r w:rsidR="00DF49B3" w:rsidRPr="00BA1F55">
        <w:t>số lượng ca bệnh</w:t>
      </w:r>
      <w:r w:rsidR="00DC1F45" w:rsidRPr="00BA1F55">
        <w:t xml:space="preserve"> theo các ngày trong tháng </w:t>
      </w:r>
      <w:r w:rsidR="00A9576D" w:rsidRPr="00BA1F55">
        <w:t xml:space="preserve">thuộc 1 năm </w:t>
      </w:r>
      <w:r w:rsidR="00D55C29" w:rsidRPr="00BA1F55">
        <w:t>cần thống kê</w:t>
      </w:r>
      <w:r w:rsidR="00DF49B3" w:rsidRPr="00BA1F55">
        <w:t xml:space="preserve"> của </w:t>
      </w:r>
      <w:r w:rsidR="00C21ECF" w:rsidRPr="00BA1F55">
        <w:t>loại bệnh cần</w:t>
      </w:r>
      <w:r w:rsidR="00DC1F45" w:rsidRPr="00BA1F55">
        <w:t xml:space="preserve"> thống kê </w:t>
      </w:r>
      <w:r w:rsidR="00EA6C1E" w:rsidRPr="00BA1F55">
        <w:t>tương ứng đã chọn</w:t>
      </w:r>
      <w:r w:rsidR="00B35F3E" w:rsidRPr="00BA1F55">
        <w:t>.</w:t>
      </w:r>
    </w:p>
    <w:p w14:paraId="366B8599" w14:textId="77777777" w:rsidR="007508CE" w:rsidRPr="007508CE" w:rsidRDefault="00B35F3E" w:rsidP="00533126">
      <w:pPr>
        <w:pStyle w:val="BodyText"/>
        <w:numPr>
          <w:ilvl w:val="0"/>
          <w:numId w:val="44"/>
        </w:numPr>
      </w:pPr>
      <w:r w:rsidRPr="00BA1F55">
        <w:t>Thông tin được biểu thị dưới dạng biểu đồ đường</w:t>
      </w:r>
      <w:r w:rsidR="001B6B3E" w:rsidRPr="00BA1F55">
        <w:t>.</w:t>
      </w:r>
    </w:p>
    <w:p w14:paraId="55F112F3" w14:textId="5FD2100C" w:rsidR="001B6B3E" w:rsidRPr="00A34E72" w:rsidRDefault="008736D4" w:rsidP="00533126">
      <w:pPr>
        <w:pStyle w:val="Heading7"/>
        <w:numPr>
          <w:ilvl w:val="0"/>
          <w:numId w:val="68"/>
        </w:numPr>
        <w:rPr>
          <w:i w:val="0"/>
          <w:iCs w:val="0"/>
          <w:sz w:val="26"/>
          <w:szCs w:val="26"/>
        </w:rPr>
      </w:pPr>
      <w:r w:rsidRPr="00A34E72">
        <w:rPr>
          <w:i w:val="0"/>
          <w:iCs w:val="0"/>
          <w:sz w:val="26"/>
          <w:szCs w:val="26"/>
        </w:rPr>
        <w:t>“Năm”</w:t>
      </w:r>
    </w:p>
    <w:p w14:paraId="1C70E259" w14:textId="0F6FCC2F" w:rsidR="008736D4" w:rsidRPr="00BF210A" w:rsidRDefault="008736D4" w:rsidP="005345BE">
      <w:pPr>
        <w:pStyle w:val="BodyText"/>
        <w:numPr>
          <w:ilvl w:val="1"/>
          <w:numId w:val="23"/>
        </w:numPr>
        <w:rPr>
          <w:b/>
          <w:bCs/>
        </w:rPr>
      </w:pPr>
      <w:r w:rsidRPr="00BF210A">
        <w:rPr>
          <w:b/>
          <w:bCs/>
        </w:rPr>
        <w:t>Màn hình chính</w:t>
      </w:r>
    </w:p>
    <w:p w14:paraId="5BBDCCD1" w14:textId="5B55302E" w:rsidR="00EA416E" w:rsidRPr="00BF210A" w:rsidRDefault="00EA416E" w:rsidP="00BF210A">
      <w:pPr>
        <w:pStyle w:val="BodyText"/>
        <w:jc w:val="center"/>
        <w:rPr>
          <w:lang w:val="en-US"/>
        </w:rPr>
      </w:pPr>
      <w:r w:rsidRPr="00782EA6">
        <w:rPr>
          <w:lang w:val="en-US"/>
        </w:rPr>
        <w:drawing>
          <wp:inline distT="0" distB="0" distL="0" distR="0" wp14:anchorId="3765D228" wp14:editId="1E0F3872">
            <wp:extent cx="6927887" cy="3230880"/>
            <wp:effectExtent l="0" t="0" r="6350" b="7620"/>
            <wp:docPr id="1084652467" name="Hình ảnh 1" descr="Ảnh có chứa văn bản, ảnh chụp màn hình,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52467" name="Hình ảnh 1" descr="Ảnh có chứa văn bản, ảnh chụp màn hình, hàng, Sơ đồ&#10;&#10;Mô tả được tạo tự động"/>
                    <pic:cNvPicPr/>
                  </pic:nvPicPr>
                  <pic:blipFill>
                    <a:blip r:embed="rId49"/>
                    <a:stretch>
                      <a:fillRect/>
                    </a:stretch>
                  </pic:blipFill>
                  <pic:spPr>
                    <a:xfrm>
                      <a:off x="0" y="0"/>
                      <a:ext cx="6964927" cy="3248154"/>
                    </a:xfrm>
                    <a:prstGeom prst="rect">
                      <a:avLst/>
                    </a:prstGeom>
                  </pic:spPr>
                </pic:pic>
              </a:graphicData>
            </a:graphic>
          </wp:inline>
        </w:drawing>
      </w:r>
    </w:p>
    <w:p w14:paraId="1B675F85" w14:textId="6ACB51BD" w:rsidR="00EA416E" w:rsidRPr="00151A95" w:rsidRDefault="00EA416E" w:rsidP="005345BE">
      <w:pPr>
        <w:pStyle w:val="BodyText"/>
        <w:numPr>
          <w:ilvl w:val="1"/>
          <w:numId w:val="23"/>
        </w:numPr>
        <w:rPr>
          <w:b/>
          <w:sz w:val="28"/>
          <w:szCs w:val="28"/>
        </w:rPr>
      </w:pPr>
      <w:r w:rsidRPr="00151A95">
        <w:rPr>
          <w:b/>
          <w:sz w:val="28"/>
          <w:szCs w:val="28"/>
        </w:rPr>
        <w:t>Mô tả chức năng</w:t>
      </w:r>
      <w:r w:rsidRPr="00151A95">
        <w:rPr>
          <w:b/>
          <w:sz w:val="28"/>
          <w:szCs w:val="28"/>
          <w:lang w:val="en-US"/>
        </w:rPr>
        <w:t>:</w:t>
      </w:r>
    </w:p>
    <w:p w14:paraId="67C832E0" w14:textId="77777777" w:rsidR="008736D4" w:rsidRPr="00BA1F55" w:rsidRDefault="0052106B" w:rsidP="00533126">
      <w:pPr>
        <w:pStyle w:val="BodyText"/>
        <w:numPr>
          <w:ilvl w:val="0"/>
          <w:numId w:val="45"/>
        </w:numPr>
      </w:pPr>
      <w:r w:rsidRPr="00BA1F55">
        <w:t xml:space="preserve">Có 1 danh sách các bệnh </w:t>
      </w:r>
      <w:r w:rsidR="00B651F9" w:rsidRPr="00BA1F55">
        <w:t>để chọn 1 hoặc nhiều bệnh cần thống kê</w:t>
      </w:r>
      <w:r w:rsidR="000C1F20" w:rsidRPr="00BA1F55">
        <w:t xml:space="preserve"> số lượng (Nếu không chọn thì mặ</w:t>
      </w:r>
      <w:r w:rsidR="000F22C1" w:rsidRPr="00BA1F55">
        <w:t>c định là chọn hết).</w:t>
      </w:r>
    </w:p>
    <w:p w14:paraId="0654B91C" w14:textId="77777777" w:rsidR="009419B3" w:rsidRPr="00BA1F55" w:rsidRDefault="000F22C1" w:rsidP="00533126">
      <w:pPr>
        <w:pStyle w:val="BodyText"/>
        <w:numPr>
          <w:ilvl w:val="0"/>
          <w:numId w:val="45"/>
        </w:numPr>
      </w:pPr>
      <w:r w:rsidRPr="00BA1F55">
        <w:t xml:space="preserve">ô “Năm” dùng để </w:t>
      </w:r>
      <w:r w:rsidR="00E97293" w:rsidRPr="00BA1F55">
        <w:t>chọn 1 hoặc nhiều năm</w:t>
      </w:r>
      <w:r w:rsidR="00BA5C6D" w:rsidRPr="00BA1F55">
        <w:t xml:space="preserve"> (nếu muốn nhập nhiều năm thì các năm được cách bởi dấu phẩy)</w:t>
      </w:r>
      <w:r w:rsidR="00E97293" w:rsidRPr="00BA1F55">
        <w:t xml:space="preserve"> cần th</w:t>
      </w:r>
      <w:r w:rsidR="00BA00C8" w:rsidRPr="00BA1F55">
        <w:t>ống kê</w:t>
      </w:r>
      <w:r w:rsidR="00C94821" w:rsidRPr="00BA1F55">
        <w:t xml:space="preserve"> </w:t>
      </w:r>
      <w:r w:rsidR="00350C26" w:rsidRPr="00BA1F55">
        <w:t xml:space="preserve">số lượng ca bệnh theo các tháng </w:t>
      </w:r>
      <w:r w:rsidR="0098412F" w:rsidRPr="00BA1F55">
        <w:t>.</w:t>
      </w:r>
      <w:r w:rsidR="00350C26" w:rsidRPr="00BA1F55">
        <w:t>trong</w:t>
      </w:r>
      <w:r w:rsidR="00A13910" w:rsidRPr="00BA1F55">
        <w:t xml:space="preserve"> </w:t>
      </w:r>
      <w:r w:rsidR="00AA5FFF" w:rsidRPr="00BA1F55">
        <w:t xml:space="preserve">năm đang nhập </w:t>
      </w:r>
      <w:r w:rsidR="009419B3" w:rsidRPr="00BA1F55">
        <w:t>.</w:t>
      </w:r>
    </w:p>
    <w:p w14:paraId="7B4E12B4" w14:textId="77777777" w:rsidR="009419B3" w:rsidRPr="00EA3F63" w:rsidRDefault="009419B3" w:rsidP="00533126">
      <w:pPr>
        <w:pStyle w:val="BodyText"/>
        <w:numPr>
          <w:ilvl w:val="0"/>
          <w:numId w:val="45"/>
        </w:numPr>
      </w:pPr>
      <w:r w:rsidRPr="00BA1F55">
        <w:t>Thông tin được biểu diễn thông qua biểu đồ đường</w:t>
      </w:r>
    </w:p>
    <w:p w14:paraId="7D3071AF" w14:textId="77777777" w:rsidR="00410772" w:rsidRDefault="00410772" w:rsidP="003A43D9">
      <w:pPr>
        <w:pStyle w:val="BodyText"/>
      </w:pPr>
    </w:p>
    <w:p w14:paraId="46862ECD" w14:textId="77777777" w:rsidR="00410772" w:rsidRPr="009009FF" w:rsidRDefault="00BD6848" w:rsidP="00533126">
      <w:pPr>
        <w:pStyle w:val="Heading4"/>
        <w:numPr>
          <w:ilvl w:val="0"/>
          <w:numId w:val="64"/>
        </w:numPr>
        <w:rPr>
          <w:i w:val="0"/>
          <w:iCs w:val="0"/>
          <w:sz w:val="26"/>
          <w:szCs w:val="26"/>
        </w:rPr>
      </w:pPr>
      <w:bookmarkStart w:id="325" w:name="_Toc186822855"/>
      <w:bookmarkStart w:id="326" w:name="_Toc186824370"/>
      <w:bookmarkStart w:id="327" w:name="_Toc186825763"/>
      <w:bookmarkStart w:id="328" w:name="_Toc186825562"/>
      <w:bookmarkStart w:id="329" w:name="_Toc186825647"/>
      <w:r w:rsidRPr="009009FF">
        <w:rPr>
          <w:i w:val="0"/>
          <w:iCs w:val="0"/>
          <w:sz w:val="26"/>
          <w:szCs w:val="26"/>
        </w:rPr>
        <w:t>Chức năng trợ lý ảo</w:t>
      </w:r>
      <w:bookmarkEnd w:id="325"/>
      <w:bookmarkEnd w:id="326"/>
      <w:bookmarkEnd w:id="327"/>
      <w:bookmarkEnd w:id="328"/>
      <w:bookmarkEnd w:id="329"/>
    </w:p>
    <w:p w14:paraId="24BE3B6D" w14:textId="69475414" w:rsidR="00BD6848" w:rsidRPr="002B0601" w:rsidRDefault="00BD6848" w:rsidP="005345BE">
      <w:pPr>
        <w:pStyle w:val="BodyText"/>
        <w:numPr>
          <w:ilvl w:val="1"/>
          <w:numId w:val="23"/>
        </w:numPr>
        <w:rPr>
          <w:rFonts w:eastAsiaTheme="minorEastAsia"/>
          <w:b/>
          <w:bCs/>
          <w:lang w:eastAsia="ja-JP"/>
        </w:rPr>
      </w:pPr>
      <w:r w:rsidRPr="002B0601">
        <w:rPr>
          <w:rFonts w:eastAsiaTheme="minorEastAsia"/>
          <w:b/>
          <w:bCs/>
          <w:lang w:eastAsia="ja-JP"/>
        </w:rPr>
        <w:t>Màn hình chính</w:t>
      </w:r>
    </w:p>
    <w:p w14:paraId="30FA8CFB" w14:textId="77777777" w:rsidR="00EA416E" w:rsidRPr="000548A3" w:rsidRDefault="00EA416E" w:rsidP="00EA416E">
      <w:pPr>
        <w:pStyle w:val="BodyText"/>
        <w:rPr>
          <w:rFonts w:eastAsiaTheme="minorEastAsia"/>
          <w:lang w:eastAsia="ja-JP"/>
        </w:rPr>
      </w:pPr>
      <w:r w:rsidRPr="00435B50">
        <w:rPr>
          <w:rFonts w:eastAsiaTheme="minorEastAsia"/>
          <w:lang w:val="en-US" w:eastAsia="ja-JP"/>
        </w:rPr>
        <w:lastRenderedPageBreak/>
        <w:drawing>
          <wp:inline distT="0" distB="0" distL="0" distR="0" wp14:anchorId="146FDA2A" wp14:editId="22112DAA">
            <wp:extent cx="7004050" cy="3723005"/>
            <wp:effectExtent l="0" t="0" r="6350" b="0"/>
            <wp:docPr id="68648870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88709" name="Hình ảnh 1" descr="Ảnh có chứa văn bản, ảnh chụp màn hình, phần mềm, Trang web&#10;&#10;Mô tả được tạo tự động"/>
                    <pic:cNvPicPr/>
                  </pic:nvPicPr>
                  <pic:blipFill>
                    <a:blip r:embed="rId50"/>
                    <a:stretch>
                      <a:fillRect/>
                    </a:stretch>
                  </pic:blipFill>
                  <pic:spPr>
                    <a:xfrm>
                      <a:off x="0" y="0"/>
                      <a:ext cx="7004050" cy="3723005"/>
                    </a:xfrm>
                    <a:prstGeom prst="rect">
                      <a:avLst/>
                    </a:prstGeom>
                  </pic:spPr>
                </pic:pic>
              </a:graphicData>
            </a:graphic>
          </wp:inline>
        </w:drawing>
      </w:r>
    </w:p>
    <w:p w14:paraId="0656B709" w14:textId="518B984B" w:rsidR="006C591A" w:rsidRPr="001E1D94" w:rsidRDefault="00EA416E" w:rsidP="001D2423">
      <w:pPr>
        <w:pStyle w:val="BodyText"/>
        <w:numPr>
          <w:ilvl w:val="1"/>
          <w:numId w:val="23"/>
        </w:numPr>
        <w:rPr>
          <w:rFonts w:eastAsiaTheme="minorEastAsia"/>
          <w:lang w:eastAsia="ja-JP"/>
        </w:rPr>
      </w:pPr>
      <w:r w:rsidRPr="002B0601">
        <w:rPr>
          <w:rFonts w:eastAsiaTheme="minorEastAsia"/>
          <w:b/>
          <w:bCs/>
          <w:lang w:eastAsia="ja-JP"/>
        </w:rPr>
        <w:t>Mô t</w:t>
      </w:r>
      <w:r w:rsidRPr="00854157">
        <w:rPr>
          <w:rFonts w:eastAsiaTheme="minorEastAsia"/>
          <w:b/>
          <w:lang w:eastAsia="ja-JP"/>
        </w:rPr>
        <w:t>ả:</w:t>
      </w:r>
      <w:r w:rsidRPr="00854157">
        <w:rPr>
          <w:rFonts w:eastAsiaTheme="minorEastAsia"/>
          <w:lang w:eastAsia="ja-JP"/>
        </w:rPr>
        <w:t xml:space="preserve"> </w:t>
      </w:r>
      <w:r w:rsidRPr="008E3B31">
        <w:rPr>
          <w:rFonts w:eastAsiaTheme="minorEastAsia"/>
          <w:lang w:eastAsia="ja-JP"/>
        </w:rPr>
        <w:t>Hiện thị cửa sổ trò chuyện để tương tác với Chatbot AI qua khung “Prompt”</w:t>
      </w:r>
    </w:p>
    <w:p w14:paraId="7CC7FDA3" w14:textId="004CA910" w:rsidR="00EA416E" w:rsidRPr="001D2423" w:rsidRDefault="004B548F" w:rsidP="00533126">
      <w:pPr>
        <w:pStyle w:val="Heading3"/>
        <w:numPr>
          <w:ilvl w:val="0"/>
          <w:numId w:val="65"/>
        </w:numPr>
        <w:rPr>
          <w:sz w:val="26"/>
          <w:szCs w:val="26"/>
        </w:rPr>
      </w:pPr>
      <w:bookmarkStart w:id="330" w:name="_Toc186822856"/>
      <w:bookmarkStart w:id="331" w:name="_Toc186823476"/>
      <w:bookmarkStart w:id="332" w:name="_Toc186824371"/>
      <w:bookmarkStart w:id="333" w:name="_Toc186825764"/>
      <w:bookmarkStart w:id="334" w:name="_Toc186825563"/>
      <w:bookmarkStart w:id="335" w:name="_Toc186825648"/>
      <w:r w:rsidRPr="001D2423">
        <w:rPr>
          <w:sz w:val="26"/>
          <w:szCs w:val="26"/>
        </w:rPr>
        <w:t>Giao diện chung của các nhân viên còn lại</w:t>
      </w:r>
      <w:bookmarkEnd w:id="330"/>
      <w:bookmarkEnd w:id="331"/>
      <w:bookmarkEnd w:id="332"/>
      <w:bookmarkEnd w:id="333"/>
      <w:bookmarkEnd w:id="334"/>
      <w:bookmarkEnd w:id="335"/>
    </w:p>
    <w:p w14:paraId="191D301C" w14:textId="15ADD8DF" w:rsidR="004B548F" w:rsidRPr="0099011A" w:rsidRDefault="005D56FF" w:rsidP="00533126">
      <w:pPr>
        <w:pStyle w:val="Heading4"/>
        <w:numPr>
          <w:ilvl w:val="0"/>
          <w:numId w:val="69"/>
        </w:numPr>
      </w:pPr>
      <w:bookmarkStart w:id="336" w:name="_Toc186822857"/>
      <w:bookmarkStart w:id="337" w:name="_Toc186823477"/>
      <w:bookmarkStart w:id="338" w:name="_Toc186824372"/>
      <w:bookmarkStart w:id="339" w:name="_Toc186825765"/>
      <w:bookmarkStart w:id="340" w:name="_Toc186825564"/>
      <w:bookmarkStart w:id="341" w:name="_Toc186825649"/>
      <w:r w:rsidRPr="0099011A">
        <w:rPr>
          <w:i w:val="0"/>
          <w:iCs w:val="0"/>
          <w:sz w:val="26"/>
          <w:szCs w:val="26"/>
        </w:rPr>
        <w:t>Thông tin cá nhân</w:t>
      </w:r>
      <w:bookmarkEnd w:id="336"/>
      <w:bookmarkEnd w:id="337"/>
      <w:bookmarkEnd w:id="338"/>
      <w:bookmarkEnd w:id="339"/>
      <w:bookmarkEnd w:id="340"/>
      <w:bookmarkEnd w:id="341"/>
    </w:p>
    <w:p w14:paraId="150133F1" w14:textId="2664738E" w:rsidR="00FF732B" w:rsidRPr="00E640E6" w:rsidRDefault="00FF732B" w:rsidP="00E640E6">
      <w:pPr>
        <w:pStyle w:val="BodyText"/>
        <w:numPr>
          <w:ilvl w:val="1"/>
          <w:numId w:val="23"/>
        </w:numPr>
        <w:rPr>
          <w:b/>
          <w:bCs/>
        </w:rPr>
      </w:pPr>
      <w:bookmarkStart w:id="342" w:name="_Toc186822858"/>
      <w:bookmarkStart w:id="343" w:name="_Toc186822949"/>
      <w:bookmarkStart w:id="344" w:name="_Toc186823041"/>
      <w:bookmarkEnd w:id="343"/>
      <w:bookmarkEnd w:id="344"/>
      <w:r w:rsidRPr="00E640E6">
        <w:rPr>
          <w:b/>
          <w:bCs/>
        </w:rPr>
        <w:t>Màn hình chính:</w:t>
      </w:r>
      <w:bookmarkEnd w:id="342"/>
    </w:p>
    <w:p w14:paraId="5EA975C7" w14:textId="232C34AE" w:rsidR="005D56FF" w:rsidRPr="001A429D" w:rsidRDefault="00FF732B" w:rsidP="00E640E6">
      <w:pPr>
        <w:pStyle w:val="BodyText"/>
      </w:pPr>
      <w:r w:rsidRPr="00F7423D">
        <w:t xml:space="preserve">   </w:t>
      </w:r>
      <w:bookmarkStart w:id="345" w:name="_Toc186822859"/>
      <w:r w:rsidR="00780AE9" w:rsidRPr="00780AE9">
        <w:rPr>
          <w:lang w:val="en-US"/>
        </w:rPr>
        <w:drawing>
          <wp:inline distT="0" distB="0" distL="0" distR="0" wp14:anchorId="3CA162D1" wp14:editId="15FA5F1D">
            <wp:extent cx="6889750" cy="3401291"/>
            <wp:effectExtent l="0" t="0" r="6350" b="8890"/>
            <wp:docPr id="211833212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32122" name="Picture 1" descr="A close up of a document&#10;&#10;Description automatically generated"/>
                    <pic:cNvPicPr/>
                  </pic:nvPicPr>
                  <pic:blipFill>
                    <a:blip r:embed="rId51"/>
                    <a:stretch>
                      <a:fillRect/>
                    </a:stretch>
                  </pic:blipFill>
                  <pic:spPr>
                    <a:xfrm>
                      <a:off x="0" y="0"/>
                      <a:ext cx="6909319" cy="3410952"/>
                    </a:xfrm>
                    <a:prstGeom prst="rect">
                      <a:avLst/>
                    </a:prstGeom>
                  </pic:spPr>
                </pic:pic>
              </a:graphicData>
            </a:graphic>
          </wp:inline>
        </w:drawing>
      </w:r>
      <w:bookmarkEnd w:id="345"/>
    </w:p>
    <w:p w14:paraId="1F5A5D03" w14:textId="2A012BD0" w:rsidR="00EA416E" w:rsidRPr="00E640E6" w:rsidRDefault="00FF732B" w:rsidP="00E640E6">
      <w:pPr>
        <w:pStyle w:val="BodyText"/>
        <w:numPr>
          <w:ilvl w:val="1"/>
          <w:numId w:val="23"/>
        </w:numPr>
        <w:rPr>
          <w:rFonts w:asciiTheme="majorHAnsi" w:hAnsiTheme="majorHAnsi"/>
          <w:b/>
        </w:rPr>
      </w:pPr>
      <w:bookmarkStart w:id="346" w:name="_Toc186822860"/>
      <w:r w:rsidRPr="00E640E6">
        <w:rPr>
          <w:b/>
          <w:bCs/>
        </w:rPr>
        <w:t>Mô tả chức năng:</w:t>
      </w:r>
      <w:r w:rsidRPr="00E640E6">
        <w:t xml:space="preserve"> </w:t>
      </w:r>
      <w:r w:rsidRPr="00E640E6">
        <w:rPr>
          <w:rFonts w:asciiTheme="majorHAnsi" w:hAnsiTheme="majorHAnsi"/>
          <w:b/>
        </w:rPr>
        <w:t>Hiển thị thông tin cá nhân của nhân viên</w:t>
      </w:r>
      <w:r w:rsidR="00D03EAA" w:rsidRPr="00E640E6">
        <w:rPr>
          <w:rFonts w:asciiTheme="majorHAnsi" w:hAnsiTheme="majorHAnsi"/>
          <w:b/>
        </w:rPr>
        <w:t>.</w:t>
      </w:r>
      <w:bookmarkEnd w:id="346"/>
    </w:p>
    <w:p w14:paraId="6E3E577A" w14:textId="77777777" w:rsidR="00D03EAA" w:rsidRDefault="00D03EAA" w:rsidP="00EA416E">
      <w:pPr>
        <w:pStyle w:val="Heading1"/>
        <w:ind w:left="0"/>
        <w:rPr>
          <w:rFonts w:asciiTheme="majorHAnsi" w:hAnsiTheme="majorHAnsi"/>
          <w:b w:val="0"/>
          <w:bCs w:val="0"/>
        </w:rPr>
      </w:pPr>
    </w:p>
    <w:p w14:paraId="56208CF6" w14:textId="77777777" w:rsidR="00FA0932" w:rsidRDefault="00FA0932" w:rsidP="00EA416E">
      <w:pPr>
        <w:pStyle w:val="Heading1"/>
        <w:ind w:left="0"/>
        <w:rPr>
          <w:rFonts w:asciiTheme="majorHAnsi" w:hAnsiTheme="majorHAnsi"/>
          <w:b w:val="0"/>
          <w:bCs w:val="0"/>
        </w:rPr>
      </w:pPr>
    </w:p>
    <w:p w14:paraId="38AB7793" w14:textId="77777777" w:rsidR="00FA0932" w:rsidRPr="00FE4D03" w:rsidRDefault="00FA0932" w:rsidP="00EA416E">
      <w:pPr>
        <w:pStyle w:val="Heading1"/>
        <w:ind w:left="0"/>
        <w:rPr>
          <w:rFonts w:asciiTheme="majorHAnsi" w:hAnsiTheme="majorHAnsi"/>
          <w:b w:val="0"/>
          <w:bCs w:val="0"/>
        </w:rPr>
      </w:pPr>
    </w:p>
    <w:p w14:paraId="3D7AB053" w14:textId="63139C37" w:rsidR="00D03EAA" w:rsidRPr="0099011A" w:rsidRDefault="00875845" w:rsidP="00533126">
      <w:pPr>
        <w:pStyle w:val="Heading4"/>
        <w:numPr>
          <w:ilvl w:val="0"/>
          <w:numId w:val="69"/>
        </w:numPr>
      </w:pPr>
      <w:bookmarkStart w:id="347" w:name="_Toc186822861"/>
      <w:bookmarkStart w:id="348" w:name="_Toc186824373"/>
      <w:bookmarkStart w:id="349" w:name="_Toc186825766"/>
      <w:bookmarkStart w:id="350" w:name="_Toc186825565"/>
      <w:bookmarkStart w:id="351" w:name="_Toc186825650"/>
      <w:r w:rsidRPr="0099011A">
        <w:rPr>
          <w:i w:val="0"/>
          <w:iCs w:val="0"/>
          <w:sz w:val="26"/>
          <w:szCs w:val="26"/>
        </w:rPr>
        <w:t>Lịch trực</w:t>
      </w:r>
      <w:bookmarkEnd w:id="347"/>
      <w:bookmarkEnd w:id="348"/>
      <w:bookmarkEnd w:id="349"/>
      <w:bookmarkEnd w:id="350"/>
      <w:bookmarkEnd w:id="351"/>
    </w:p>
    <w:p w14:paraId="4F64C3B7" w14:textId="1543999B" w:rsidR="00780AE9" w:rsidRPr="00C34E26" w:rsidRDefault="00780AE9" w:rsidP="00C34E26">
      <w:pPr>
        <w:pStyle w:val="BodyText"/>
        <w:numPr>
          <w:ilvl w:val="1"/>
          <w:numId w:val="23"/>
        </w:numPr>
        <w:rPr>
          <w:rFonts w:asciiTheme="majorHAnsi" w:hAnsiTheme="majorHAnsi"/>
          <w:b/>
        </w:rPr>
      </w:pPr>
      <w:bookmarkStart w:id="352" w:name="_Toc186822862"/>
      <w:r w:rsidRPr="00C34E26">
        <w:rPr>
          <w:b/>
          <w:bCs/>
        </w:rPr>
        <w:t>Màn hình chính:</w:t>
      </w:r>
      <w:bookmarkEnd w:id="352"/>
      <w:r w:rsidRPr="00C34E26">
        <w:rPr>
          <w:rFonts w:asciiTheme="majorHAnsi" w:hAnsiTheme="majorHAnsi"/>
          <w:b/>
        </w:rPr>
        <w:t xml:space="preserve"> </w:t>
      </w:r>
    </w:p>
    <w:p w14:paraId="4AC7704A" w14:textId="78D9D3EF" w:rsidR="009F4E52" w:rsidRDefault="009F4E52" w:rsidP="00C34E26">
      <w:pPr>
        <w:pStyle w:val="BodyText"/>
        <w:rPr>
          <w:rFonts w:asciiTheme="majorHAnsi" w:hAnsiTheme="majorHAnsi"/>
          <w:b/>
          <w:lang w:val="en-US"/>
        </w:rPr>
      </w:pPr>
      <w:bookmarkStart w:id="353" w:name="_Toc186822863"/>
      <w:r w:rsidRPr="009F4E52">
        <w:rPr>
          <w:lang w:val="en-US"/>
        </w:rPr>
        <w:drawing>
          <wp:inline distT="0" distB="0" distL="0" distR="0" wp14:anchorId="57A46358" wp14:editId="62128934">
            <wp:extent cx="7004050" cy="2194560"/>
            <wp:effectExtent l="0" t="0" r="6350" b="0"/>
            <wp:docPr id="539812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12818" name="Picture 1" descr="A screenshot of a computer&#10;&#10;Description automatically generated"/>
                    <pic:cNvPicPr/>
                  </pic:nvPicPr>
                  <pic:blipFill>
                    <a:blip r:embed="rId52"/>
                    <a:stretch>
                      <a:fillRect/>
                    </a:stretch>
                  </pic:blipFill>
                  <pic:spPr>
                    <a:xfrm>
                      <a:off x="0" y="0"/>
                      <a:ext cx="7004050" cy="2194560"/>
                    </a:xfrm>
                    <a:prstGeom prst="rect">
                      <a:avLst/>
                    </a:prstGeom>
                  </pic:spPr>
                </pic:pic>
              </a:graphicData>
            </a:graphic>
          </wp:inline>
        </w:drawing>
      </w:r>
      <w:bookmarkEnd w:id="353"/>
    </w:p>
    <w:p w14:paraId="68AF0D3C" w14:textId="3F8D6CA3" w:rsidR="00EA416E" w:rsidRPr="00151A95" w:rsidRDefault="009F4E52" w:rsidP="000B3038">
      <w:pPr>
        <w:pStyle w:val="BodyText"/>
        <w:numPr>
          <w:ilvl w:val="1"/>
          <w:numId w:val="23"/>
        </w:numPr>
        <w:rPr>
          <w:rFonts w:asciiTheme="majorHAnsi" w:hAnsiTheme="majorHAnsi"/>
          <w:b/>
          <w:lang w:val="en-US"/>
        </w:rPr>
      </w:pPr>
      <w:bookmarkStart w:id="354" w:name="_Toc186822864"/>
      <w:r w:rsidRPr="000B3038">
        <w:rPr>
          <w:b/>
          <w:bCs/>
          <w:lang w:val="en-US"/>
        </w:rPr>
        <w:t>Mô tả chức năng</w:t>
      </w:r>
      <w:r w:rsidR="000B3038">
        <w:rPr>
          <w:b/>
          <w:bCs/>
          <w:lang w:val="en-US"/>
        </w:rPr>
        <w:t>:</w:t>
      </w:r>
      <w:r>
        <w:rPr>
          <w:rFonts w:asciiTheme="majorHAnsi" w:hAnsiTheme="majorHAnsi"/>
          <w:b/>
          <w:lang w:val="en-US"/>
        </w:rPr>
        <w:t xml:space="preserve"> </w:t>
      </w:r>
      <w:r w:rsidRPr="00902433">
        <w:rPr>
          <w:rFonts w:asciiTheme="majorHAnsi" w:hAnsiTheme="majorHAnsi"/>
          <w:bCs/>
          <w:lang w:val="en-US"/>
        </w:rPr>
        <w:t>Hiển thị lịch trực</w:t>
      </w:r>
      <w:r w:rsidR="0075472C" w:rsidRPr="00902433">
        <w:rPr>
          <w:rFonts w:asciiTheme="majorHAnsi" w:hAnsiTheme="majorHAnsi"/>
          <w:bCs/>
          <w:lang w:val="en-US"/>
        </w:rPr>
        <w:t xml:space="preserve"> trong tuần này (hoặc tuần sau)</w:t>
      </w:r>
      <w:r w:rsidRPr="00902433">
        <w:rPr>
          <w:rFonts w:asciiTheme="majorHAnsi" w:hAnsiTheme="majorHAnsi"/>
          <w:bCs/>
          <w:lang w:val="en-US"/>
        </w:rPr>
        <w:t xml:space="preserve"> và highligh</w:t>
      </w:r>
      <w:r w:rsidR="0083061C" w:rsidRPr="00902433">
        <w:rPr>
          <w:rFonts w:asciiTheme="majorHAnsi" w:hAnsiTheme="majorHAnsi"/>
          <w:bCs/>
          <w:lang w:val="en-US"/>
        </w:rPr>
        <w:t>t</w:t>
      </w:r>
      <w:r w:rsidRPr="00902433">
        <w:rPr>
          <w:rFonts w:asciiTheme="majorHAnsi" w:hAnsiTheme="majorHAnsi"/>
          <w:bCs/>
          <w:lang w:val="en-US"/>
        </w:rPr>
        <w:t xml:space="preserve"> ca </w:t>
      </w:r>
      <w:r w:rsidR="0075472C" w:rsidRPr="00902433">
        <w:rPr>
          <w:rFonts w:asciiTheme="majorHAnsi" w:hAnsiTheme="majorHAnsi"/>
          <w:bCs/>
          <w:lang w:val="en-US"/>
        </w:rPr>
        <w:t>trực</w:t>
      </w:r>
      <w:r w:rsidRPr="00902433">
        <w:rPr>
          <w:rFonts w:asciiTheme="majorHAnsi" w:hAnsiTheme="majorHAnsi"/>
          <w:bCs/>
          <w:lang w:val="en-US"/>
        </w:rPr>
        <w:t xml:space="preserve"> </w:t>
      </w:r>
      <w:r w:rsidR="00A93504" w:rsidRPr="00902433">
        <w:rPr>
          <w:rFonts w:asciiTheme="majorHAnsi" w:hAnsiTheme="majorHAnsi"/>
          <w:bCs/>
          <w:lang w:val="en-US"/>
        </w:rPr>
        <w:t xml:space="preserve">mà </w:t>
      </w:r>
      <w:r w:rsidRPr="00902433">
        <w:rPr>
          <w:rFonts w:asciiTheme="majorHAnsi" w:hAnsiTheme="majorHAnsi"/>
          <w:bCs/>
          <w:lang w:val="en-US"/>
        </w:rPr>
        <w:t xml:space="preserve">nhân viên </w:t>
      </w:r>
      <w:r w:rsidR="00AC36BB" w:rsidRPr="00902433">
        <w:rPr>
          <w:rFonts w:asciiTheme="majorHAnsi" w:hAnsiTheme="majorHAnsi"/>
          <w:bCs/>
          <w:lang w:val="en-US"/>
        </w:rPr>
        <w:t>tham gia.</w:t>
      </w:r>
      <w:bookmarkEnd w:id="354"/>
    </w:p>
    <w:p w14:paraId="18EEE7EF" w14:textId="77777777" w:rsidR="009F4E52" w:rsidRPr="009F4E52" w:rsidRDefault="009F4E52" w:rsidP="00EA416E">
      <w:pPr>
        <w:pStyle w:val="Heading1"/>
        <w:ind w:left="0"/>
        <w:rPr>
          <w:lang w:val="en-US"/>
        </w:rPr>
      </w:pPr>
    </w:p>
    <w:p w14:paraId="2B6996C2" w14:textId="4461A408" w:rsidR="00F362EA" w:rsidRPr="00012B88" w:rsidRDefault="00AC36BB" w:rsidP="00533126">
      <w:pPr>
        <w:pStyle w:val="Heading4"/>
        <w:numPr>
          <w:ilvl w:val="0"/>
          <w:numId w:val="69"/>
        </w:numPr>
        <w:rPr>
          <w:sz w:val="26"/>
          <w:szCs w:val="26"/>
          <w:lang w:val="en-US"/>
        </w:rPr>
      </w:pPr>
      <w:bookmarkStart w:id="355" w:name="_Toc186822865"/>
      <w:bookmarkStart w:id="356" w:name="_Toc186824374"/>
      <w:bookmarkStart w:id="357" w:name="_Toc186825767"/>
      <w:bookmarkStart w:id="358" w:name="_Toc186825566"/>
      <w:bookmarkStart w:id="359" w:name="_Toc186825651"/>
      <w:r w:rsidRPr="00324B16">
        <w:rPr>
          <w:rStyle w:val="Heading4Char"/>
          <w:sz w:val="26"/>
          <w:szCs w:val="26"/>
        </w:rPr>
        <w:t>Trợ lý ảo</w:t>
      </w:r>
      <w:bookmarkEnd w:id="357"/>
      <w:bookmarkEnd w:id="358"/>
      <w:bookmarkEnd w:id="359"/>
      <w:r w:rsidR="00F362EA" w:rsidRPr="00324B16">
        <w:rPr>
          <w:rStyle w:val="Heading4Char"/>
          <w:sz w:val="26"/>
          <w:szCs w:val="26"/>
        </w:rPr>
        <w:t xml:space="preserve"> </w:t>
      </w:r>
      <w:bookmarkEnd w:id="355"/>
      <w:bookmarkEnd w:id="356"/>
    </w:p>
    <w:p w14:paraId="69831F81" w14:textId="16D3C941" w:rsidR="00F362EA" w:rsidRPr="00D16AA1" w:rsidRDefault="00F362EA" w:rsidP="00533126">
      <w:pPr>
        <w:pStyle w:val="Heading4"/>
        <w:numPr>
          <w:ilvl w:val="3"/>
          <w:numId w:val="70"/>
        </w:numPr>
        <w:rPr>
          <w:i w:val="0"/>
          <w:iCs w:val="0"/>
          <w:sz w:val="26"/>
          <w:szCs w:val="26"/>
        </w:rPr>
      </w:pPr>
      <w:bookmarkStart w:id="360" w:name="_Toc186822866"/>
      <w:bookmarkStart w:id="361" w:name="_Toc186824375"/>
      <w:bookmarkStart w:id="362" w:name="_Toc186825768"/>
      <w:bookmarkStart w:id="363" w:name="_Toc186825567"/>
      <w:bookmarkStart w:id="364" w:name="_Toc186825652"/>
      <w:r w:rsidRPr="00D16AA1">
        <w:rPr>
          <w:i w:val="0"/>
          <w:iCs w:val="0"/>
          <w:sz w:val="26"/>
          <w:szCs w:val="26"/>
        </w:rPr>
        <w:t>Bác sĩ</w:t>
      </w:r>
      <w:bookmarkEnd w:id="360"/>
      <w:bookmarkEnd w:id="361"/>
      <w:bookmarkEnd w:id="362"/>
      <w:bookmarkEnd w:id="363"/>
      <w:bookmarkEnd w:id="364"/>
    </w:p>
    <w:p w14:paraId="1C30C655" w14:textId="06BFE2EE" w:rsidR="00F362EA" w:rsidRPr="00533126" w:rsidRDefault="00582F70" w:rsidP="00533126">
      <w:pPr>
        <w:pStyle w:val="BodyText"/>
        <w:rPr>
          <w:b/>
          <w:bCs/>
        </w:rPr>
      </w:pPr>
      <w:bookmarkStart w:id="365" w:name="_Toc186822867"/>
      <w:bookmarkStart w:id="366" w:name="_Toc186824376"/>
      <w:r w:rsidRPr="00533126">
        <w:rPr>
          <w:b/>
          <w:bCs/>
          <w:lang w:val="en-US"/>
        </w:rPr>
        <w:t>Nút lịch khám</w:t>
      </w:r>
      <w:bookmarkEnd w:id="365"/>
      <w:bookmarkEnd w:id="366"/>
    </w:p>
    <w:p w14:paraId="7DBC1F64" w14:textId="490A0F8E" w:rsidR="00582F70" w:rsidRPr="001A5D6A" w:rsidRDefault="00582F70" w:rsidP="001A5D6A">
      <w:pPr>
        <w:pStyle w:val="BodyText"/>
        <w:numPr>
          <w:ilvl w:val="0"/>
          <w:numId w:val="42"/>
        </w:numPr>
        <w:rPr>
          <w:b/>
          <w:bCs/>
          <w:lang w:val="en-US"/>
        </w:rPr>
      </w:pPr>
      <w:bookmarkStart w:id="367" w:name="_Toc186822868"/>
      <w:bookmarkStart w:id="368" w:name="_Toc186824377"/>
      <w:r w:rsidRPr="001A5D6A">
        <w:rPr>
          <w:b/>
          <w:bCs/>
          <w:lang w:val="en-US"/>
        </w:rPr>
        <w:t>Màn hình chính:</w:t>
      </w:r>
      <w:bookmarkEnd w:id="367"/>
      <w:bookmarkEnd w:id="368"/>
    </w:p>
    <w:p w14:paraId="0D062AF1" w14:textId="14A8EBEB" w:rsidR="00582F70" w:rsidRPr="009F4E52" w:rsidRDefault="00FB2CF3" w:rsidP="00F06D7B">
      <w:pPr>
        <w:pStyle w:val="TableParagraph"/>
        <w:rPr>
          <w:lang w:val="en-US"/>
        </w:rPr>
      </w:pPr>
      <w:bookmarkStart w:id="369" w:name="_Toc186822869"/>
      <w:r w:rsidRPr="00FB2CF3">
        <w:rPr>
          <w:lang w:val="en-US"/>
        </w:rPr>
        <w:drawing>
          <wp:inline distT="0" distB="0" distL="0" distR="0" wp14:anchorId="48B79AF6" wp14:editId="703A8CFF">
            <wp:extent cx="7004050" cy="2331085"/>
            <wp:effectExtent l="0" t="0" r="6350" b="0"/>
            <wp:docPr id="1208085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85260" name="Picture 1" descr="A screenshot of a computer&#10;&#10;Description automatically generated"/>
                    <pic:cNvPicPr/>
                  </pic:nvPicPr>
                  <pic:blipFill>
                    <a:blip r:embed="rId53"/>
                    <a:stretch>
                      <a:fillRect/>
                    </a:stretch>
                  </pic:blipFill>
                  <pic:spPr>
                    <a:xfrm>
                      <a:off x="0" y="0"/>
                      <a:ext cx="7004050" cy="2331085"/>
                    </a:xfrm>
                    <a:prstGeom prst="rect">
                      <a:avLst/>
                    </a:prstGeom>
                  </pic:spPr>
                </pic:pic>
              </a:graphicData>
            </a:graphic>
          </wp:inline>
        </w:drawing>
      </w:r>
      <w:bookmarkEnd w:id="369"/>
    </w:p>
    <w:p w14:paraId="62E30B0E" w14:textId="74FB2942" w:rsidR="00FB2CF3" w:rsidRPr="00151A95" w:rsidRDefault="00FB2CF3" w:rsidP="00731415">
      <w:pPr>
        <w:pStyle w:val="BodyText"/>
        <w:numPr>
          <w:ilvl w:val="0"/>
          <w:numId w:val="42"/>
        </w:numPr>
        <w:rPr>
          <w:b/>
          <w:lang w:val="en-US"/>
        </w:rPr>
      </w:pPr>
      <w:bookmarkStart w:id="370" w:name="_Toc186822870"/>
      <w:bookmarkStart w:id="371" w:name="_Toc186824378"/>
      <w:r w:rsidRPr="00E63BBC">
        <w:rPr>
          <w:b/>
          <w:bCs/>
          <w:lang w:val="en-US"/>
        </w:rPr>
        <w:t>Mô tả chức năng:</w:t>
      </w:r>
      <w:r>
        <w:rPr>
          <w:lang w:val="en-US"/>
        </w:rPr>
        <w:t xml:space="preserve"> </w:t>
      </w:r>
      <w:r w:rsidRPr="00151A95">
        <w:rPr>
          <w:b/>
          <w:lang w:val="en-US"/>
        </w:rPr>
        <w:t xml:space="preserve">Hiển thị </w:t>
      </w:r>
      <w:r w:rsidR="00DF4AF9" w:rsidRPr="00151A95">
        <w:rPr>
          <w:b/>
          <w:lang w:val="en-US"/>
        </w:rPr>
        <w:t>lịch khám của bác sĩ trong thời gian tới (tuần này hoặc tuần sau)</w:t>
      </w:r>
      <w:bookmarkEnd w:id="370"/>
      <w:bookmarkEnd w:id="371"/>
    </w:p>
    <w:p w14:paraId="1E9BAC23" w14:textId="77777777" w:rsidR="00EA416E" w:rsidRPr="00151A95" w:rsidRDefault="00EA416E" w:rsidP="00EA416E">
      <w:pPr>
        <w:pStyle w:val="Heading1"/>
        <w:ind w:left="0"/>
        <w:rPr>
          <w:sz w:val="26"/>
          <w:szCs w:val="26"/>
        </w:rPr>
      </w:pPr>
    </w:p>
    <w:p w14:paraId="55277F6C" w14:textId="77777777" w:rsidR="00EA416E" w:rsidRPr="006850FF" w:rsidRDefault="00EA416E" w:rsidP="00EA416E">
      <w:pPr>
        <w:pStyle w:val="Heading1"/>
        <w:ind w:left="0"/>
      </w:pPr>
    </w:p>
    <w:p w14:paraId="675041BA" w14:textId="019D105E" w:rsidR="00EA416E" w:rsidRPr="00D16AA1" w:rsidRDefault="001C5BA5" w:rsidP="00533126">
      <w:pPr>
        <w:pStyle w:val="Heading4"/>
        <w:numPr>
          <w:ilvl w:val="3"/>
          <w:numId w:val="70"/>
        </w:numPr>
        <w:rPr>
          <w:i w:val="0"/>
          <w:iCs w:val="0"/>
          <w:sz w:val="26"/>
          <w:szCs w:val="26"/>
        </w:rPr>
      </w:pPr>
      <w:bookmarkStart w:id="372" w:name="_Toc186822871"/>
      <w:bookmarkStart w:id="373" w:name="_Toc186824379"/>
      <w:bookmarkStart w:id="374" w:name="_Toc186825769"/>
      <w:bookmarkStart w:id="375" w:name="_Toc186825568"/>
      <w:bookmarkStart w:id="376" w:name="_Toc186825653"/>
      <w:r w:rsidRPr="00D16AA1">
        <w:rPr>
          <w:i w:val="0"/>
          <w:iCs w:val="0"/>
          <w:sz w:val="26"/>
          <w:szCs w:val="26"/>
        </w:rPr>
        <w:t>Điều dưỡng</w:t>
      </w:r>
      <w:bookmarkEnd w:id="372"/>
      <w:bookmarkEnd w:id="373"/>
      <w:bookmarkEnd w:id="374"/>
      <w:bookmarkEnd w:id="375"/>
      <w:bookmarkEnd w:id="376"/>
    </w:p>
    <w:p w14:paraId="457B1CD0" w14:textId="67B136FC" w:rsidR="001C5BA5" w:rsidRPr="006853E9" w:rsidRDefault="00A27203" w:rsidP="004228D3">
      <w:pPr>
        <w:pStyle w:val="BodyText"/>
        <w:rPr>
          <w:color w:val="365F91" w:themeColor="accent1" w:themeShade="BF"/>
          <w:sz w:val="24"/>
          <w:szCs w:val="24"/>
        </w:rPr>
      </w:pPr>
      <w:bookmarkStart w:id="377" w:name="_Toc186822872"/>
      <w:bookmarkStart w:id="378" w:name="_Toc186824380"/>
      <w:r w:rsidRPr="006853E9">
        <w:rPr>
          <w:sz w:val="24"/>
          <w:szCs w:val="24"/>
        </w:rPr>
        <w:t>Bệnh nhân đang chăm sóc</w:t>
      </w:r>
      <w:bookmarkEnd w:id="377"/>
      <w:bookmarkEnd w:id="378"/>
    </w:p>
    <w:p w14:paraId="0EE2D972" w14:textId="0A9D5413" w:rsidR="00A27203" w:rsidRPr="006853E9" w:rsidRDefault="00A27203" w:rsidP="00E63BBC">
      <w:pPr>
        <w:pStyle w:val="BodyText"/>
        <w:numPr>
          <w:ilvl w:val="0"/>
          <w:numId w:val="42"/>
        </w:numPr>
        <w:rPr>
          <w:b/>
          <w:bCs/>
          <w:sz w:val="24"/>
          <w:szCs w:val="24"/>
          <w:lang w:val="en-US"/>
        </w:rPr>
      </w:pPr>
      <w:bookmarkStart w:id="379" w:name="_Toc186822873"/>
      <w:bookmarkStart w:id="380" w:name="_Toc186824381"/>
      <w:r w:rsidRPr="006853E9">
        <w:rPr>
          <w:b/>
          <w:bCs/>
          <w:sz w:val="24"/>
          <w:szCs w:val="24"/>
          <w:lang w:val="en-US"/>
        </w:rPr>
        <w:t>Màn hình chính:</w:t>
      </w:r>
      <w:bookmarkEnd w:id="379"/>
      <w:bookmarkEnd w:id="380"/>
    </w:p>
    <w:p w14:paraId="02D20660" w14:textId="4F7B02D9" w:rsidR="00A27203" w:rsidRPr="001C5BA5" w:rsidRDefault="00A27203" w:rsidP="00F06D7B">
      <w:pPr>
        <w:pStyle w:val="TableParagraph"/>
        <w:rPr>
          <w:lang w:val="en-US"/>
        </w:rPr>
      </w:pPr>
      <w:bookmarkStart w:id="381" w:name="_Toc186822874"/>
      <w:r w:rsidRPr="00A27203">
        <w:rPr>
          <w:lang w:val="en-US"/>
        </w:rPr>
        <w:lastRenderedPageBreak/>
        <w:drawing>
          <wp:inline distT="0" distB="0" distL="0" distR="0" wp14:anchorId="3D2913F3" wp14:editId="26BB87B9">
            <wp:extent cx="7004050" cy="2910840"/>
            <wp:effectExtent l="0" t="0" r="6350" b="3810"/>
            <wp:docPr id="80214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4073" name="Picture 1" descr="A screenshot of a computer&#10;&#10;Description automatically generated"/>
                    <pic:cNvPicPr/>
                  </pic:nvPicPr>
                  <pic:blipFill>
                    <a:blip r:embed="rId54"/>
                    <a:stretch>
                      <a:fillRect/>
                    </a:stretch>
                  </pic:blipFill>
                  <pic:spPr>
                    <a:xfrm>
                      <a:off x="0" y="0"/>
                      <a:ext cx="7004050" cy="2910840"/>
                    </a:xfrm>
                    <a:prstGeom prst="rect">
                      <a:avLst/>
                    </a:prstGeom>
                  </pic:spPr>
                </pic:pic>
              </a:graphicData>
            </a:graphic>
          </wp:inline>
        </w:drawing>
      </w:r>
      <w:bookmarkEnd w:id="381"/>
    </w:p>
    <w:p w14:paraId="0E1B8A5B" w14:textId="77777777" w:rsidR="00B055DC" w:rsidRDefault="00B055DC" w:rsidP="00EA416E">
      <w:pPr>
        <w:pStyle w:val="Heading1"/>
        <w:ind w:left="0"/>
      </w:pPr>
    </w:p>
    <w:p w14:paraId="32E9624F" w14:textId="1AF6268C" w:rsidR="003A2B35" w:rsidRPr="006853E9" w:rsidRDefault="00A27203" w:rsidP="00E63BBC">
      <w:pPr>
        <w:pStyle w:val="BodyText"/>
        <w:numPr>
          <w:ilvl w:val="0"/>
          <w:numId w:val="42"/>
        </w:numPr>
        <w:rPr>
          <w:b/>
          <w:bCs/>
          <w:sz w:val="24"/>
          <w:szCs w:val="24"/>
          <w:lang w:val="en-US"/>
        </w:rPr>
      </w:pPr>
      <w:bookmarkStart w:id="382" w:name="_Toc186822875"/>
      <w:bookmarkStart w:id="383" w:name="_Toc186824382"/>
      <w:r w:rsidRPr="006853E9">
        <w:rPr>
          <w:b/>
          <w:bCs/>
          <w:sz w:val="24"/>
          <w:szCs w:val="24"/>
        </w:rPr>
        <w:t>Mô tả chức năng:</w:t>
      </w:r>
      <w:bookmarkEnd w:id="382"/>
      <w:bookmarkEnd w:id="383"/>
      <w:r w:rsidRPr="006853E9">
        <w:rPr>
          <w:b/>
          <w:bCs/>
          <w:sz w:val="24"/>
          <w:szCs w:val="24"/>
        </w:rPr>
        <w:t xml:space="preserve"> </w:t>
      </w:r>
    </w:p>
    <w:p w14:paraId="62FBB931" w14:textId="032992F0" w:rsidR="00EA416E" w:rsidRPr="006853E9" w:rsidRDefault="00A27203" w:rsidP="004228D3">
      <w:pPr>
        <w:pStyle w:val="BodyText"/>
        <w:numPr>
          <w:ilvl w:val="0"/>
          <w:numId w:val="73"/>
        </w:numPr>
        <w:rPr>
          <w:sz w:val="24"/>
          <w:szCs w:val="24"/>
        </w:rPr>
      </w:pPr>
      <w:bookmarkStart w:id="384" w:name="_Toc186822876"/>
      <w:bookmarkStart w:id="385" w:name="_Toc186824383"/>
      <w:r w:rsidRPr="006853E9">
        <w:rPr>
          <w:sz w:val="24"/>
          <w:szCs w:val="24"/>
        </w:rPr>
        <w:t xml:space="preserve">Hiển thị danh sách bệnh nhân </w:t>
      </w:r>
      <w:r w:rsidR="000C710D" w:rsidRPr="006853E9">
        <w:rPr>
          <w:b/>
          <w:sz w:val="24"/>
          <w:szCs w:val="24"/>
        </w:rPr>
        <w:t>đang được chăm sóc bởi điều dưỡng</w:t>
      </w:r>
      <w:bookmarkEnd w:id="384"/>
      <w:bookmarkEnd w:id="385"/>
    </w:p>
    <w:p w14:paraId="1C98EF5D" w14:textId="2F86A6EA" w:rsidR="003A2B35" w:rsidRPr="006853E9" w:rsidRDefault="003A2B35" w:rsidP="004228D3">
      <w:pPr>
        <w:pStyle w:val="BodyText"/>
        <w:numPr>
          <w:ilvl w:val="0"/>
          <w:numId w:val="73"/>
        </w:numPr>
        <w:rPr>
          <w:sz w:val="24"/>
          <w:szCs w:val="24"/>
        </w:rPr>
      </w:pPr>
      <w:bookmarkStart w:id="386" w:name="_Toc186822877"/>
      <w:bookmarkStart w:id="387" w:name="_Toc186824384"/>
      <w:r w:rsidRPr="006853E9">
        <w:rPr>
          <w:sz w:val="24"/>
          <w:szCs w:val="24"/>
        </w:rPr>
        <w:t>Nút “Tìm” sẽ tìm kiếm bệnh nhân dựa trên các thông tin được nhập trong textbox</w:t>
      </w:r>
      <w:bookmarkEnd w:id="386"/>
      <w:bookmarkEnd w:id="387"/>
    </w:p>
    <w:p w14:paraId="2BFF29DA" w14:textId="22F986B1" w:rsidR="003A2B35" w:rsidRPr="006853E9" w:rsidRDefault="009053CC" w:rsidP="004228D3">
      <w:pPr>
        <w:pStyle w:val="BodyText"/>
        <w:numPr>
          <w:ilvl w:val="0"/>
          <w:numId w:val="73"/>
        </w:numPr>
        <w:rPr>
          <w:sz w:val="24"/>
          <w:szCs w:val="24"/>
        </w:rPr>
      </w:pPr>
      <w:bookmarkStart w:id="388" w:name="_Toc186822878"/>
      <w:bookmarkStart w:id="389" w:name="_Toc186824385"/>
      <w:r w:rsidRPr="006853E9">
        <w:rPr>
          <w:sz w:val="24"/>
          <w:szCs w:val="24"/>
        </w:rPr>
        <w:t>Nút “Cập nhật” chỉ cho phép cập nhật thông tin của Phòng, Loại chăm sóc và Ghi chú.</w:t>
      </w:r>
      <w:bookmarkEnd w:id="388"/>
      <w:bookmarkEnd w:id="389"/>
    </w:p>
    <w:p w14:paraId="65C6D678" w14:textId="3DFDBCD3" w:rsidR="009053CC" w:rsidRPr="006853E9" w:rsidRDefault="009053CC" w:rsidP="004228D3">
      <w:pPr>
        <w:pStyle w:val="BodyText"/>
        <w:numPr>
          <w:ilvl w:val="0"/>
          <w:numId w:val="73"/>
        </w:numPr>
        <w:rPr>
          <w:sz w:val="24"/>
          <w:szCs w:val="24"/>
        </w:rPr>
      </w:pPr>
      <w:bookmarkStart w:id="390" w:name="_Toc186822879"/>
      <w:bookmarkStart w:id="391" w:name="_Toc186824386"/>
      <w:r w:rsidRPr="006853E9">
        <w:rPr>
          <w:sz w:val="24"/>
          <w:szCs w:val="24"/>
        </w:rPr>
        <w:t>Nút “Làm mới” sẽ tải lại dữ liệu và làm trống textbox</w:t>
      </w:r>
      <w:bookmarkEnd w:id="390"/>
      <w:bookmarkEnd w:id="391"/>
    </w:p>
    <w:p w14:paraId="6DFC7A91" w14:textId="77777777" w:rsidR="00EA416E" w:rsidRPr="006853E9" w:rsidRDefault="00EA416E" w:rsidP="00EA416E">
      <w:pPr>
        <w:pStyle w:val="Heading1"/>
        <w:ind w:left="0"/>
        <w:rPr>
          <w:sz w:val="24"/>
          <w:szCs w:val="24"/>
        </w:rPr>
      </w:pPr>
      <w:r w:rsidRPr="006853E9">
        <w:rPr>
          <w:sz w:val="24"/>
          <w:szCs w:val="24"/>
        </w:rPr>
        <w:br w:type="page"/>
      </w:r>
    </w:p>
    <w:p w14:paraId="39790773" w14:textId="3EC2150C" w:rsidR="002A03D6" w:rsidRPr="00D16AA1" w:rsidRDefault="00CF7992" w:rsidP="00533126">
      <w:pPr>
        <w:pStyle w:val="Heading4"/>
        <w:numPr>
          <w:ilvl w:val="3"/>
          <w:numId w:val="70"/>
        </w:numPr>
        <w:rPr>
          <w:i w:val="0"/>
          <w:iCs w:val="0"/>
          <w:sz w:val="26"/>
          <w:szCs w:val="26"/>
        </w:rPr>
      </w:pPr>
      <w:bookmarkStart w:id="392" w:name="_Toc186822880"/>
      <w:bookmarkStart w:id="393" w:name="_Toc186824387"/>
      <w:bookmarkStart w:id="394" w:name="_Toc186825770"/>
      <w:bookmarkStart w:id="395" w:name="_Toc186825569"/>
      <w:bookmarkStart w:id="396" w:name="_Toc186825654"/>
      <w:r w:rsidRPr="00D16AA1">
        <w:rPr>
          <w:i w:val="0"/>
          <w:iCs w:val="0"/>
          <w:sz w:val="26"/>
          <w:szCs w:val="26"/>
        </w:rPr>
        <w:lastRenderedPageBreak/>
        <w:t>Kế toán</w:t>
      </w:r>
      <w:bookmarkEnd w:id="392"/>
      <w:bookmarkEnd w:id="393"/>
      <w:bookmarkEnd w:id="394"/>
      <w:bookmarkEnd w:id="395"/>
      <w:bookmarkEnd w:id="396"/>
    </w:p>
    <w:p w14:paraId="0BD9F858" w14:textId="3DC84AD5" w:rsidR="00306D6B" w:rsidRPr="00533126" w:rsidRDefault="00CF7992" w:rsidP="00533126">
      <w:pPr>
        <w:pStyle w:val="Heading5"/>
        <w:numPr>
          <w:ilvl w:val="0"/>
          <w:numId w:val="71"/>
        </w:numPr>
        <w:rPr>
          <w:sz w:val="26"/>
          <w:szCs w:val="26"/>
        </w:rPr>
      </w:pPr>
      <w:bookmarkStart w:id="397" w:name="_Toc186822881"/>
      <w:bookmarkStart w:id="398" w:name="_Toc186824388"/>
      <w:bookmarkStart w:id="399" w:name="_Toc186825771"/>
      <w:bookmarkStart w:id="400" w:name="_Toc186825570"/>
      <w:bookmarkStart w:id="401" w:name="_Toc186825655"/>
      <w:r w:rsidRPr="00533126">
        <w:rPr>
          <w:sz w:val="26"/>
          <w:szCs w:val="26"/>
        </w:rPr>
        <w:t>Tổng hợp hoá đơn</w:t>
      </w:r>
      <w:bookmarkEnd w:id="397"/>
      <w:bookmarkEnd w:id="398"/>
      <w:bookmarkEnd w:id="399"/>
      <w:bookmarkEnd w:id="400"/>
      <w:bookmarkEnd w:id="401"/>
    </w:p>
    <w:p w14:paraId="496C3374" w14:textId="6590692E" w:rsidR="002A03D6" w:rsidRPr="006853E9" w:rsidRDefault="00306D6B" w:rsidP="007B7C76">
      <w:pPr>
        <w:pStyle w:val="BodyText"/>
        <w:numPr>
          <w:ilvl w:val="0"/>
          <w:numId w:val="42"/>
        </w:numPr>
        <w:rPr>
          <w:b/>
          <w:bCs/>
          <w:color w:val="365F91" w:themeColor="accent1" w:themeShade="BF"/>
          <w:sz w:val="24"/>
          <w:szCs w:val="24"/>
        </w:rPr>
      </w:pPr>
      <w:bookmarkStart w:id="402" w:name="_Toc186822882"/>
      <w:bookmarkStart w:id="403" w:name="_Toc186824389"/>
      <w:r w:rsidRPr="006853E9">
        <w:rPr>
          <w:b/>
          <w:bCs/>
          <w:sz w:val="24"/>
          <w:szCs w:val="24"/>
          <w:lang w:val="en-US"/>
        </w:rPr>
        <w:drawing>
          <wp:anchor distT="0" distB="0" distL="114300" distR="114300" simplePos="0" relativeHeight="251658252" behindDoc="0" locked="0" layoutInCell="1" allowOverlap="1" wp14:anchorId="1BBED263" wp14:editId="010DFB62">
            <wp:simplePos x="0" y="0"/>
            <wp:positionH relativeFrom="column">
              <wp:posOffset>-127000</wp:posOffset>
            </wp:positionH>
            <wp:positionV relativeFrom="paragraph">
              <wp:posOffset>325755</wp:posOffset>
            </wp:positionV>
            <wp:extent cx="7004050" cy="3717290"/>
            <wp:effectExtent l="0" t="0" r="6350" b="0"/>
            <wp:wrapTopAndBottom/>
            <wp:docPr id="31369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96759"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004050" cy="3717290"/>
                    </a:xfrm>
                    <a:prstGeom prst="rect">
                      <a:avLst/>
                    </a:prstGeom>
                  </pic:spPr>
                </pic:pic>
              </a:graphicData>
            </a:graphic>
            <wp14:sizeRelH relativeFrom="page">
              <wp14:pctWidth>0</wp14:pctWidth>
            </wp14:sizeRelH>
            <wp14:sizeRelV relativeFrom="page">
              <wp14:pctHeight>0</wp14:pctHeight>
            </wp14:sizeRelV>
          </wp:anchor>
        </w:drawing>
      </w:r>
      <w:r w:rsidR="00CF7992" w:rsidRPr="006853E9">
        <w:rPr>
          <w:b/>
          <w:bCs/>
          <w:sz w:val="24"/>
          <w:szCs w:val="24"/>
          <w:lang w:val="en-US"/>
        </w:rPr>
        <w:t>Màn hình chính</w:t>
      </w:r>
      <w:bookmarkEnd w:id="402"/>
      <w:bookmarkEnd w:id="403"/>
    </w:p>
    <w:p w14:paraId="083364C9" w14:textId="592FDC6F" w:rsidR="00B76AFB" w:rsidRPr="006853E9" w:rsidRDefault="00CF7992" w:rsidP="00EE414A">
      <w:pPr>
        <w:pStyle w:val="BodyText"/>
        <w:numPr>
          <w:ilvl w:val="0"/>
          <w:numId w:val="42"/>
        </w:numPr>
        <w:rPr>
          <w:sz w:val="24"/>
          <w:szCs w:val="24"/>
        </w:rPr>
      </w:pPr>
      <w:bookmarkStart w:id="404" w:name="_Toc186822883"/>
      <w:bookmarkStart w:id="405" w:name="_Toc186824390"/>
      <w:r w:rsidRPr="006853E9">
        <w:rPr>
          <w:b/>
          <w:bCs/>
          <w:sz w:val="24"/>
          <w:szCs w:val="24"/>
        </w:rPr>
        <w:t>Mô tả chức năng:</w:t>
      </w:r>
      <w:r w:rsidRPr="006853E9">
        <w:rPr>
          <w:sz w:val="24"/>
          <w:szCs w:val="24"/>
        </w:rPr>
        <w:t xml:space="preserve"> Hiển thị danh sách hoá đơn dựa trên khoảng thời gian lựa chọn và tính tổng doanh thu của các hoá đơn</w:t>
      </w:r>
      <w:bookmarkEnd w:id="404"/>
      <w:bookmarkEnd w:id="405"/>
      <w:r w:rsidR="00606EED" w:rsidRPr="006853E9">
        <w:rPr>
          <w:bCs/>
          <w:sz w:val="24"/>
          <w:szCs w:val="24"/>
        </w:rPr>
        <w:t xml:space="preserve">  </w:t>
      </w:r>
    </w:p>
    <w:p w14:paraId="375E444E" w14:textId="345F8E91" w:rsidR="00CF7992" w:rsidRPr="00533126" w:rsidRDefault="00CF7992" w:rsidP="00533126">
      <w:pPr>
        <w:pStyle w:val="Heading5"/>
        <w:numPr>
          <w:ilvl w:val="0"/>
          <w:numId w:val="71"/>
        </w:numPr>
        <w:rPr>
          <w:sz w:val="26"/>
          <w:szCs w:val="26"/>
        </w:rPr>
      </w:pPr>
      <w:bookmarkStart w:id="406" w:name="_Toc186822884"/>
      <w:bookmarkStart w:id="407" w:name="_Toc186824391"/>
      <w:bookmarkStart w:id="408" w:name="_Toc186825772"/>
      <w:bookmarkStart w:id="409" w:name="_Toc186825571"/>
      <w:bookmarkStart w:id="410" w:name="_Toc186825656"/>
      <w:r w:rsidRPr="00533126">
        <w:rPr>
          <w:sz w:val="26"/>
          <w:szCs w:val="26"/>
        </w:rPr>
        <w:t>Báo cáo doanh thu (tương tự ADMIN)</w:t>
      </w:r>
      <w:bookmarkEnd w:id="406"/>
      <w:bookmarkEnd w:id="407"/>
      <w:bookmarkEnd w:id="408"/>
      <w:bookmarkEnd w:id="409"/>
      <w:bookmarkEnd w:id="410"/>
    </w:p>
    <w:p w14:paraId="391897C8" w14:textId="77777777" w:rsidR="00CF7992" w:rsidRPr="00027271" w:rsidRDefault="00CF7992" w:rsidP="00EA416E">
      <w:pPr>
        <w:pStyle w:val="Heading1"/>
        <w:ind w:left="0"/>
      </w:pPr>
    </w:p>
    <w:p w14:paraId="02C5033A" w14:textId="77777777" w:rsidR="0071407D" w:rsidRPr="00027271" w:rsidRDefault="0071407D" w:rsidP="00EA416E">
      <w:pPr>
        <w:pStyle w:val="Heading1"/>
        <w:ind w:left="0"/>
      </w:pPr>
    </w:p>
    <w:p w14:paraId="02EE0BD3" w14:textId="77777777" w:rsidR="0071407D" w:rsidRPr="00027271" w:rsidRDefault="0071407D" w:rsidP="00EA416E">
      <w:pPr>
        <w:pStyle w:val="Heading1"/>
        <w:ind w:left="0"/>
      </w:pPr>
    </w:p>
    <w:p w14:paraId="3575BCDA" w14:textId="77777777" w:rsidR="00506AA6" w:rsidRDefault="00CF7992" w:rsidP="00506AA6">
      <w:pPr>
        <w:pStyle w:val="Heading4"/>
        <w:numPr>
          <w:ilvl w:val="3"/>
          <w:numId w:val="70"/>
        </w:numPr>
        <w:rPr>
          <w:i w:val="0"/>
          <w:iCs w:val="0"/>
          <w:sz w:val="26"/>
          <w:szCs w:val="26"/>
        </w:rPr>
      </w:pPr>
      <w:bookmarkStart w:id="411" w:name="_Toc186822885"/>
      <w:bookmarkStart w:id="412" w:name="_Toc186824392"/>
      <w:bookmarkStart w:id="413" w:name="_Toc186825773"/>
      <w:bookmarkStart w:id="414" w:name="_Toc186825572"/>
      <w:bookmarkStart w:id="415" w:name="_Toc186825657"/>
      <w:r w:rsidRPr="00D16AA1">
        <w:rPr>
          <w:i w:val="0"/>
          <w:iCs w:val="0"/>
          <w:sz w:val="26"/>
          <w:szCs w:val="26"/>
        </w:rPr>
        <w:t>Dược sĩ</w:t>
      </w:r>
      <w:bookmarkStart w:id="416" w:name="_Toc186822886"/>
      <w:bookmarkStart w:id="417" w:name="_Toc186824393"/>
      <w:bookmarkEnd w:id="411"/>
      <w:bookmarkEnd w:id="412"/>
      <w:bookmarkEnd w:id="413"/>
      <w:bookmarkEnd w:id="414"/>
      <w:bookmarkEnd w:id="415"/>
    </w:p>
    <w:p w14:paraId="0C977A25" w14:textId="2F003172" w:rsidR="00094820" w:rsidRPr="00506AA6" w:rsidRDefault="00094820" w:rsidP="00506AA6">
      <w:pPr>
        <w:pStyle w:val="Heading5"/>
        <w:numPr>
          <w:ilvl w:val="0"/>
          <w:numId w:val="72"/>
        </w:numPr>
        <w:rPr>
          <w:sz w:val="26"/>
          <w:szCs w:val="26"/>
          <w:lang w:val="en-US"/>
        </w:rPr>
      </w:pPr>
      <w:bookmarkStart w:id="418" w:name="_Toc186825774"/>
      <w:bookmarkStart w:id="419" w:name="_Toc186825573"/>
      <w:bookmarkStart w:id="420" w:name="_Toc186825658"/>
      <w:r w:rsidRPr="00506AA6">
        <w:rPr>
          <w:sz w:val="26"/>
          <w:szCs w:val="26"/>
          <w:lang w:val="en-US"/>
        </w:rPr>
        <w:t>Kho thuốc</w:t>
      </w:r>
      <w:bookmarkEnd w:id="416"/>
      <w:bookmarkEnd w:id="417"/>
      <w:bookmarkEnd w:id="418"/>
      <w:bookmarkEnd w:id="419"/>
      <w:bookmarkEnd w:id="420"/>
    </w:p>
    <w:p w14:paraId="0EA82C3B" w14:textId="0D3FB00E" w:rsidR="0071407D" w:rsidRDefault="0071407D" w:rsidP="00624388">
      <w:pPr>
        <w:pStyle w:val="TableParagraph"/>
        <w:jc w:val="center"/>
        <w:rPr>
          <w:lang w:val="en-US"/>
        </w:rPr>
      </w:pPr>
    </w:p>
    <w:p w14:paraId="6F7957F5" w14:textId="757EDB93" w:rsidR="00094820" w:rsidRPr="006853E9" w:rsidRDefault="00094820" w:rsidP="00EE414A">
      <w:pPr>
        <w:pStyle w:val="BodyText"/>
        <w:numPr>
          <w:ilvl w:val="0"/>
          <w:numId w:val="42"/>
        </w:numPr>
        <w:rPr>
          <w:b/>
          <w:bCs/>
          <w:sz w:val="24"/>
          <w:szCs w:val="24"/>
          <w:lang w:val="en-US"/>
        </w:rPr>
      </w:pPr>
      <w:bookmarkStart w:id="421" w:name="_Toc186822888"/>
      <w:bookmarkStart w:id="422" w:name="_Toc186824394"/>
      <w:r w:rsidRPr="006853E9">
        <w:rPr>
          <w:b/>
          <w:bCs/>
          <w:sz w:val="24"/>
          <w:szCs w:val="24"/>
          <w:lang w:val="en-US"/>
        </w:rPr>
        <w:t>Màn hình chính:</w:t>
      </w:r>
      <w:bookmarkEnd w:id="421"/>
      <w:bookmarkEnd w:id="422"/>
      <w:r w:rsidRPr="006853E9">
        <w:rPr>
          <w:b/>
          <w:bCs/>
          <w:sz w:val="24"/>
          <w:szCs w:val="24"/>
          <w:lang w:val="en-US"/>
        </w:rPr>
        <w:t xml:space="preserve"> </w:t>
      </w:r>
      <w:bookmarkStart w:id="423" w:name="_Toc186821305"/>
      <w:bookmarkStart w:id="424" w:name="_Toc186822887"/>
      <w:r w:rsidR="00EE414A" w:rsidRPr="006853E9">
        <w:rPr>
          <w:b/>
          <w:bCs/>
          <w:sz w:val="24"/>
          <w:szCs w:val="24"/>
          <w:lang w:val="en-US"/>
        </w:rPr>
        <w:drawing>
          <wp:anchor distT="0" distB="0" distL="114300" distR="114300" simplePos="0" relativeHeight="251658253" behindDoc="0" locked="0" layoutInCell="1" allowOverlap="1" wp14:anchorId="5545AA96" wp14:editId="64AECE00">
            <wp:simplePos x="0" y="0"/>
            <wp:positionH relativeFrom="column">
              <wp:posOffset>2719705</wp:posOffset>
            </wp:positionH>
            <wp:positionV relativeFrom="paragraph">
              <wp:posOffset>39370</wp:posOffset>
            </wp:positionV>
            <wp:extent cx="2038350" cy="1123950"/>
            <wp:effectExtent l="0" t="0" r="0" b="0"/>
            <wp:wrapTopAndBottom/>
            <wp:docPr id="1141059702" name="Hình ảnh 1" descr="Ảnh có chứa văn bản, Phông chữ, ảnh chụp màn hình,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59366" name="Hình ảnh 1" descr="Ảnh có chứa văn bản, Phông chữ, ảnh chụp màn hình, màu trắng&#10;&#10;Mô tả được tạo tự động"/>
                    <pic:cNvPicPr/>
                  </pic:nvPicPr>
                  <pic:blipFill>
                    <a:blip r:embed="rId56">
                      <a:extLst>
                        <a:ext uri="{28A0092B-C50C-407E-A947-70E740481C1C}">
                          <a14:useLocalDpi xmlns:a14="http://schemas.microsoft.com/office/drawing/2010/main" val="0"/>
                        </a:ext>
                      </a:extLst>
                    </a:blip>
                    <a:stretch>
                      <a:fillRect/>
                    </a:stretch>
                  </pic:blipFill>
                  <pic:spPr>
                    <a:xfrm>
                      <a:off x="0" y="0"/>
                      <a:ext cx="2038350" cy="1123950"/>
                    </a:xfrm>
                    <a:prstGeom prst="rect">
                      <a:avLst/>
                    </a:prstGeom>
                  </pic:spPr>
                </pic:pic>
              </a:graphicData>
            </a:graphic>
          </wp:anchor>
        </w:drawing>
      </w:r>
      <w:bookmarkEnd w:id="423"/>
      <w:bookmarkEnd w:id="424"/>
    </w:p>
    <w:p w14:paraId="777BCBA3" w14:textId="403D9421" w:rsidR="00CF7992" w:rsidRPr="006853E9" w:rsidRDefault="0071407D" w:rsidP="0085161C">
      <w:pPr>
        <w:pStyle w:val="BodyText"/>
        <w:numPr>
          <w:ilvl w:val="1"/>
          <w:numId w:val="23"/>
        </w:numPr>
        <w:rPr>
          <w:b/>
          <w:sz w:val="24"/>
          <w:szCs w:val="24"/>
          <w:lang w:val="en-US"/>
        </w:rPr>
      </w:pPr>
      <w:bookmarkStart w:id="425" w:name="_Toc186822889"/>
      <w:bookmarkStart w:id="426" w:name="_Toc186824395"/>
      <w:r w:rsidRPr="006853E9">
        <w:rPr>
          <w:sz w:val="24"/>
          <w:szCs w:val="24"/>
          <w:lang w:val="en-US"/>
        </w:rPr>
        <w:t>Trưởng khoa</w:t>
      </w:r>
      <w:bookmarkEnd w:id="425"/>
      <w:bookmarkEnd w:id="426"/>
    </w:p>
    <w:p w14:paraId="4E51BBFB" w14:textId="78AB1C2B" w:rsidR="00F171A0" w:rsidRPr="00B76AFB" w:rsidRDefault="00554CC8" w:rsidP="000E6A07">
      <w:pPr>
        <w:pStyle w:val="BodyText"/>
        <w:rPr>
          <w:lang w:val="en-US"/>
        </w:rPr>
      </w:pPr>
      <w:bookmarkStart w:id="427" w:name="_Toc186821308"/>
      <w:bookmarkStart w:id="428" w:name="_Toc186822890"/>
      <w:r w:rsidRPr="000E6A07">
        <w:lastRenderedPageBreak/>
        <w:drawing>
          <wp:inline distT="0" distB="0" distL="0" distR="0" wp14:anchorId="6746F28D" wp14:editId="5AAD1958">
            <wp:extent cx="7004050" cy="3642995"/>
            <wp:effectExtent l="0" t="0" r="6350" b="0"/>
            <wp:docPr id="1700573696"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73696" name="Hình ảnh 1" descr="Ảnh có chứa văn bản, ảnh chụp màn hình, số, phần mềm&#10;&#10;Mô tả được tạo tự động"/>
                    <pic:cNvPicPr/>
                  </pic:nvPicPr>
                  <pic:blipFill>
                    <a:blip r:embed="rId57"/>
                    <a:stretch>
                      <a:fillRect/>
                    </a:stretch>
                  </pic:blipFill>
                  <pic:spPr>
                    <a:xfrm>
                      <a:off x="0" y="0"/>
                      <a:ext cx="7004050" cy="3642995"/>
                    </a:xfrm>
                    <a:prstGeom prst="rect">
                      <a:avLst/>
                    </a:prstGeom>
                  </pic:spPr>
                </pic:pic>
              </a:graphicData>
            </a:graphic>
          </wp:inline>
        </w:drawing>
      </w:r>
      <w:bookmarkEnd w:id="427"/>
      <w:bookmarkEnd w:id="428"/>
    </w:p>
    <w:p w14:paraId="0CB6B621" w14:textId="77777777" w:rsidR="0071407D" w:rsidRPr="006853E9" w:rsidRDefault="0071407D" w:rsidP="00EA416E">
      <w:pPr>
        <w:pStyle w:val="Heading1"/>
        <w:ind w:left="0"/>
        <w:rPr>
          <w:sz w:val="24"/>
          <w:szCs w:val="24"/>
          <w:lang w:val="en-US"/>
        </w:rPr>
      </w:pPr>
    </w:p>
    <w:p w14:paraId="5F46FF07" w14:textId="1C12F07E" w:rsidR="0071407D" w:rsidRPr="006853E9" w:rsidRDefault="0071407D" w:rsidP="000E6A07">
      <w:pPr>
        <w:pStyle w:val="BodyText"/>
        <w:numPr>
          <w:ilvl w:val="0"/>
          <w:numId w:val="74"/>
        </w:numPr>
        <w:rPr>
          <w:sz w:val="24"/>
          <w:szCs w:val="24"/>
          <w:lang w:val="en-US"/>
        </w:rPr>
      </w:pPr>
      <w:bookmarkStart w:id="429" w:name="_Toc186822891"/>
      <w:bookmarkStart w:id="430" w:name="_Toc186824396"/>
      <w:r w:rsidRPr="006853E9">
        <w:rPr>
          <w:sz w:val="24"/>
          <w:szCs w:val="24"/>
          <w:lang w:val="en-US"/>
        </w:rPr>
        <w:t>Dược sĩ bình thường</w:t>
      </w:r>
      <w:bookmarkEnd w:id="429"/>
      <w:bookmarkEnd w:id="430"/>
    </w:p>
    <w:p w14:paraId="642EB701" w14:textId="4AD9D8D4" w:rsidR="00134984" w:rsidRPr="00B76AFB" w:rsidRDefault="00134984" w:rsidP="000E6A07">
      <w:pPr>
        <w:pStyle w:val="BodyText"/>
        <w:rPr>
          <w:lang w:val="en-US"/>
        </w:rPr>
      </w:pPr>
      <w:bookmarkStart w:id="431" w:name="_Toc186821310"/>
      <w:bookmarkStart w:id="432" w:name="_Toc186822892"/>
      <w:r w:rsidRPr="000E6A07">
        <w:drawing>
          <wp:inline distT="0" distB="0" distL="0" distR="0" wp14:anchorId="226009AB" wp14:editId="1EA5F238">
            <wp:extent cx="7004050" cy="3741420"/>
            <wp:effectExtent l="0" t="0" r="6350" b="0"/>
            <wp:docPr id="310306084"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06084" name="Hình ảnh 1" descr="Ảnh có chứa văn bản, ảnh chụp màn hình, số, phần mềm&#10;&#10;Mô tả được tạo tự động"/>
                    <pic:cNvPicPr/>
                  </pic:nvPicPr>
                  <pic:blipFill>
                    <a:blip r:embed="rId58"/>
                    <a:stretch>
                      <a:fillRect/>
                    </a:stretch>
                  </pic:blipFill>
                  <pic:spPr>
                    <a:xfrm>
                      <a:off x="0" y="0"/>
                      <a:ext cx="7004050" cy="3741420"/>
                    </a:xfrm>
                    <a:prstGeom prst="rect">
                      <a:avLst/>
                    </a:prstGeom>
                  </pic:spPr>
                </pic:pic>
              </a:graphicData>
            </a:graphic>
          </wp:inline>
        </w:drawing>
      </w:r>
      <w:bookmarkEnd w:id="431"/>
      <w:bookmarkEnd w:id="432"/>
    </w:p>
    <w:p w14:paraId="3C05F94E" w14:textId="77777777" w:rsidR="0071407D" w:rsidRDefault="0071407D" w:rsidP="00EA416E">
      <w:pPr>
        <w:pStyle w:val="Heading1"/>
        <w:ind w:left="0"/>
        <w:rPr>
          <w:lang w:val="en-US"/>
        </w:rPr>
      </w:pPr>
    </w:p>
    <w:p w14:paraId="65A0AE4E" w14:textId="77777777" w:rsidR="0071407D" w:rsidRDefault="0071407D" w:rsidP="00EA416E">
      <w:pPr>
        <w:pStyle w:val="Heading1"/>
        <w:ind w:left="0"/>
        <w:rPr>
          <w:lang w:val="en-US"/>
        </w:rPr>
      </w:pPr>
    </w:p>
    <w:p w14:paraId="58DB44B2" w14:textId="77777777" w:rsidR="0071407D" w:rsidRDefault="0071407D" w:rsidP="00EA416E">
      <w:pPr>
        <w:pStyle w:val="Heading1"/>
        <w:ind w:left="0"/>
        <w:rPr>
          <w:lang w:val="en-US"/>
        </w:rPr>
      </w:pPr>
    </w:p>
    <w:p w14:paraId="37BF1868" w14:textId="52A1A912" w:rsidR="0071407D" w:rsidRPr="006853E9" w:rsidRDefault="0071407D" w:rsidP="000E6A07">
      <w:pPr>
        <w:pStyle w:val="BodyText"/>
        <w:numPr>
          <w:ilvl w:val="0"/>
          <w:numId w:val="42"/>
        </w:numPr>
        <w:rPr>
          <w:bCs/>
          <w:sz w:val="24"/>
          <w:szCs w:val="24"/>
          <w:lang w:val="en-US"/>
        </w:rPr>
      </w:pPr>
      <w:bookmarkStart w:id="433" w:name="_Toc186822893"/>
      <w:bookmarkStart w:id="434" w:name="_Toc186824397"/>
      <w:r w:rsidRPr="006853E9">
        <w:rPr>
          <w:b/>
          <w:bCs/>
          <w:sz w:val="24"/>
          <w:szCs w:val="24"/>
          <w:lang w:val="en-US"/>
        </w:rPr>
        <w:t>Mô tả chức năng:</w:t>
      </w:r>
      <w:r w:rsidRPr="006853E9">
        <w:rPr>
          <w:sz w:val="24"/>
          <w:szCs w:val="24"/>
          <w:lang w:val="en-US"/>
        </w:rPr>
        <w:t xml:space="preserve"> </w:t>
      </w:r>
      <w:r w:rsidR="00FE7EA6" w:rsidRPr="006853E9">
        <w:rPr>
          <w:bCs/>
          <w:sz w:val="24"/>
          <w:szCs w:val="24"/>
          <w:lang w:val="en-US"/>
        </w:rPr>
        <w:t>Hiển thị danh sách thuốc. Đối với dược sĩ bình thường, chỉ cho tìm kiếm thuốc, còn trưởng khoa có thể thao tác “Thêm”, “Xoá”, “Sửa”</w:t>
      </w:r>
      <w:r w:rsidR="0088234E" w:rsidRPr="006853E9">
        <w:rPr>
          <w:bCs/>
          <w:sz w:val="24"/>
          <w:szCs w:val="24"/>
          <w:lang w:val="en-US"/>
        </w:rPr>
        <w:t xml:space="preserve"> như ADMIN</w:t>
      </w:r>
      <w:bookmarkEnd w:id="433"/>
      <w:bookmarkEnd w:id="434"/>
    </w:p>
    <w:p w14:paraId="37A9E840" w14:textId="77777777" w:rsidR="00E73A74" w:rsidRDefault="00E73A74" w:rsidP="00283EF0">
      <w:pPr>
        <w:pStyle w:val="Heading3"/>
        <w:rPr>
          <w:lang w:val="en-US"/>
        </w:rPr>
      </w:pPr>
    </w:p>
    <w:p w14:paraId="04CBEC19" w14:textId="0ED9E26B" w:rsidR="00E73A74" w:rsidRPr="00506AA6" w:rsidRDefault="00E73A74" w:rsidP="00506AA6">
      <w:pPr>
        <w:pStyle w:val="Heading5"/>
        <w:numPr>
          <w:ilvl w:val="0"/>
          <w:numId w:val="72"/>
        </w:numPr>
        <w:rPr>
          <w:sz w:val="26"/>
          <w:szCs w:val="26"/>
          <w:lang w:val="en-US"/>
        </w:rPr>
      </w:pPr>
      <w:bookmarkStart w:id="435" w:name="_Toc186822894"/>
      <w:bookmarkStart w:id="436" w:name="_Toc186824398"/>
      <w:bookmarkStart w:id="437" w:name="_Toc186825775"/>
      <w:bookmarkStart w:id="438" w:name="_Toc186825574"/>
      <w:bookmarkStart w:id="439" w:name="_Toc186825659"/>
      <w:r w:rsidRPr="001A5D6A">
        <w:rPr>
          <w:sz w:val="26"/>
          <w:szCs w:val="26"/>
          <w:lang w:val="en-US"/>
        </w:rPr>
        <w:t>Tồn kho</w:t>
      </w:r>
      <w:r w:rsidR="00FA6720" w:rsidRPr="00506AA6">
        <w:rPr>
          <w:sz w:val="26"/>
          <w:szCs w:val="26"/>
          <w:lang w:val="en-US"/>
        </w:rPr>
        <w:t xml:space="preserve"> (Tương tự ADMIN)</w:t>
      </w:r>
      <w:bookmarkEnd w:id="435"/>
      <w:bookmarkEnd w:id="436"/>
      <w:bookmarkEnd w:id="437"/>
      <w:bookmarkEnd w:id="438"/>
      <w:bookmarkEnd w:id="439"/>
    </w:p>
    <w:p w14:paraId="5A29C0E4" w14:textId="3FA94B75" w:rsidR="00FA6720" w:rsidRPr="00506AA6" w:rsidRDefault="00FA6720" w:rsidP="00506AA6">
      <w:pPr>
        <w:pStyle w:val="Heading5"/>
        <w:numPr>
          <w:ilvl w:val="0"/>
          <w:numId w:val="72"/>
        </w:numPr>
        <w:rPr>
          <w:sz w:val="26"/>
          <w:szCs w:val="26"/>
          <w:lang w:val="en-US"/>
        </w:rPr>
      </w:pPr>
      <w:bookmarkStart w:id="440" w:name="_Toc186822895"/>
      <w:bookmarkStart w:id="441" w:name="_Toc186824399"/>
      <w:bookmarkStart w:id="442" w:name="_Toc186825776"/>
      <w:bookmarkStart w:id="443" w:name="_Toc186825575"/>
      <w:bookmarkStart w:id="444" w:name="_Toc186825660"/>
      <w:r w:rsidRPr="00506AA6">
        <w:rPr>
          <w:sz w:val="26"/>
          <w:szCs w:val="26"/>
          <w:lang w:val="en-US"/>
        </w:rPr>
        <w:t>Hạn sử dụng (Tương tự ADMIN)</w:t>
      </w:r>
      <w:bookmarkEnd w:id="440"/>
      <w:bookmarkEnd w:id="441"/>
      <w:bookmarkEnd w:id="442"/>
      <w:bookmarkEnd w:id="443"/>
      <w:bookmarkEnd w:id="444"/>
    </w:p>
    <w:p w14:paraId="53B8F853" w14:textId="77777777" w:rsidR="00151A95" w:rsidRPr="00FA6720" w:rsidRDefault="00151A95" w:rsidP="00151A95">
      <w:pPr>
        <w:pStyle w:val="Heading1"/>
        <w:ind w:left="756"/>
        <w:rPr>
          <w:color w:val="365F91" w:themeColor="accent1" w:themeShade="BF"/>
          <w:lang w:val="en-US"/>
        </w:rPr>
      </w:pPr>
    </w:p>
    <w:p w14:paraId="09F710DA" w14:textId="05C136DF" w:rsidR="00EA416E" w:rsidRPr="00151A95" w:rsidRDefault="00EA416E" w:rsidP="00EA416E">
      <w:pPr>
        <w:pStyle w:val="Heading1"/>
        <w:rPr>
          <w:sz w:val="34"/>
          <w:szCs w:val="34"/>
        </w:rPr>
      </w:pPr>
      <w:r w:rsidRPr="004B548F">
        <w:t xml:space="preserve">                                     </w:t>
      </w:r>
      <w:r w:rsidRPr="00151A95">
        <w:rPr>
          <w:sz w:val="34"/>
          <w:szCs w:val="34"/>
        </w:rPr>
        <w:t xml:space="preserve">  </w:t>
      </w:r>
      <w:bookmarkStart w:id="445" w:name="_Toc186822896"/>
      <w:bookmarkStart w:id="446" w:name="_Toc186824400"/>
      <w:bookmarkStart w:id="447" w:name="_Toc186825777"/>
      <w:bookmarkStart w:id="448" w:name="_Toc186825576"/>
      <w:bookmarkStart w:id="449" w:name="_Toc186825661"/>
      <w:r w:rsidRPr="00151A95">
        <w:rPr>
          <w:sz w:val="34"/>
          <w:szCs w:val="34"/>
        </w:rPr>
        <w:t>CHƯƠNG 5:</w:t>
      </w:r>
      <w:r w:rsidRPr="00151A95">
        <w:rPr>
          <w:spacing w:val="-1"/>
          <w:sz w:val="34"/>
          <w:szCs w:val="34"/>
        </w:rPr>
        <w:t xml:space="preserve"> </w:t>
      </w:r>
      <w:r w:rsidRPr="00151A95">
        <w:rPr>
          <w:sz w:val="34"/>
          <w:szCs w:val="34"/>
        </w:rPr>
        <w:t>KẾT</w:t>
      </w:r>
      <w:r w:rsidRPr="00151A95">
        <w:rPr>
          <w:spacing w:val="-1"/>
          <w:sz w:val="34"/>
          <w:szCs w:val="34"/>
        </w:rPr>
        <w:t xml:space="preserve"> </w:t>
      </w:r>
      <w:r w:rsidRPr="00151A95">
        <w:rPr>
          <w:spacing w:val="-4"/>
          <w:sz w:val="34"/>
          <w:szCs w:val="34"/>
        </w:rPr>
        <w:t>LUẬN</w:t>
      </w:r>
      <w:bookmarkEnd w:id="445"/>
      <w:bookmarkEnd w:id="446"/>
      <w:bookmarkEnd w:id="447"/>
      <w:bookmarkEnd w:id="448"/>
      <w:bookmarkEnd w:id="449"/>
    </w:p>
    <w:p w14:paraId="664E3E8E" w14:textId="0B7F8C5D" w:rsidR="00460372" w:rsidRPr="003C38ED" w:rsidRDefault="001D2B62" w:rsidP="00516F46">
      <w:pPr>
        <w:pStyle w:val="Heading2"/>
        <w:numPr>
          <w:ilvl w:val="0"/>
          <w:numId w:val="76"/>
        </w:numPr>
        <w:rPr>
          <w:b/>
          <w:sz w:val="28"/>
          <w:szCs w:val="28"/>
        </w:rPr>
      </w:pPr>
      <w:bookmarkStart w:id="450" w:name="_Toc186822897"/>
      <w:bookmarkStart w:id="451" w:name="_Toc186824401"/>
      <w:bookmarkStart w:id="452" w:name="_Toc186825778"/>
      <w:bookmarkStart w:id="453" w:name="_Toc186825577"/>
      <w:bookmarkStart w:id="454" w:name="_Toc186825662"/>
      <w:r w:rsidRPr="003C38ED">
        <w:rPr>
          <w:b/>
          <w:sz w:val="28"/>
          <w:szCs w:val="28"/>
        </w:rPr>
        <w:t>Ưu điểm</w:t>
      </w:r>
      <w:bookmarkEnd w:id="450"/>
      <w:bookmarkEnd w:id="451"/>
      <w:bookmarkEnd w:id="452"/>
      <w:bookmarkEnd w:id="453"/>
      <w:bookmarkEnd w:id="454"/>
    </w:p>
    <w:p w14:paraId="62C2B2BD" w14:textId="77777777" w:rsidR="00EC1F51" w:rsidRPr="006853E9" w:rsidRDefault="00EC1F51" w:rsidP="00533126">
      <w:pPr>
        <w:pStyle w:val="ListParagraph"/>
        <w:numPr>
          <w:ilvl w:val="0"/>
          <w:numId w:val="48"/>
        </w:numPr>
        <w:spacing w:before="0"/>
        <w:rPr>
          <w:sz w:val="24"/>
          <w:szCs w:val="24"/>
          <w:lang w:val="en-US"/>
        </w:rPr>
      </w:pPr>
      <w:r w:rsidRPr="006853E9">
        <w:rPr>
          <w:sz w:val="24"/>
          <w:szCs w:val="24"/>
          <w:lang w:val="en-US"/>
        </w:rPr>
        <w:t>Dễ</w:t>
      </w:r>
      <w:r w:rsidRPr="006853E9">
        <w:rPr>
          <w:sz w:val="24"/>
          <w:szCs w:val="24"/>
        </w:rPr>
        <w:t xml:space="preserve"> sử dụng</w:t>
      </w:r>
    </w:p>
    <w:p w14:paraId="624FDEBD" w14:textId="77777777" w:rsidR="00EC1F51" w:rsidRPr="006853E9" w:rsidRDefault="00EC1F51" w:rsidP="00533126">
      <w:pPr>
        <w:pStyle w:val="ListParagraph"/>
        <w:numPr>
          <w:ilvl w:val="0"/>
          <w:numId w:val="48"/>
        </w:numPr>
        <w:spacing w:before="0"/>
        <w:rPr>
          <w:sz w:val="24"/>
          <w:szCs w:val="24"/>
          <w:lang w:val="en-US"/>
        </w:rPr>
      </w:pPr>
      <w:r w:rsidRPr="006853E9">
        <w:rPr>
          <w:sz w:val="24"/>
          <w:szCs w:val="24"/>
        </w:rPr>
        <w:t>Giao diện ưa nhìn</w:t>
      </w:r>
    </w:p>
    <w:p w14:paraId="2D20EFF3" w14:textId="77777777" w:rsidR="00EC1F51" w:rsidRPr="006853E9" w:rsidRDefault="00EC1F51" w:rsidP="00533126">
      <w:pPr>
        <w:pStyle w:val="ListParagraph"/>
        <w:numPr>
          <w:ilvl w:val="0"/>
          <w:numId w:val="48"/>
        </w:numPr>
        <w:spacing w:before="0"/>
        <w:rPr>
          <w:sz w:val="24"/>
          <w:szCs w:val="24"/>
          <w:lang w:val="en-US"/>
        </w:rPr>
      </w:pPr>
      <w:r w:rsidRPr="006853E9">
        <w:rPr>
          <w:sz w:val="24"/>
          <w:szCs w:val="24"/>
        </w:rPr>
        <w:t>Có biểu đồ, thống kê</w:t>
      </w:r>
    </w:p>
    <w:p w14:paraId="63A1F758" w14:textId="77777777" w:rsidR="00EC1F51" w:rsidRPr="006853E9" w:rsidRDefault="00EC1F51" w:rsidP="00533126">
      <w:pPr>
        <w:pStyle w:val="ListParagraph"/>
        <w:numPr>
          <w:ilvl w:val="0"/>
          <w:numId w:val="48"/>
        </w:numPr>
        <w:spacing w:before="0"/>
        <w:rPr>
          <w:sz w:val="24"/>
          <w:szCs w:val="24"/>
          <w:lang w:val="en-US"/>
        </w:rPr>
      </w:pPr>
      <w:r w:rsidRPr="006853E9">
        <w:rPr>
          <w:sz w:val="24"/>
          <w:szCs w:val="24"/>
        </w:rPr>
        <w:t>Có đầy đủ các chức năng cơ bản</w:t>
      </w:r>
    </w:p>
    <w:p w14:paraId="579AE267" w14:textId="6CD578C1" w:rsidR="00460372" w:rsidRPr="003C38ED" w:rsidRDefault="00A760B2" w:rsidP="00516F46">
      <w:pPr>
        <w:pStyle w:val="Heading2"/>
        <w:numPr>
          <w:ilvl w:val="0"/>
          <w:numId w:val="76"/>
        </w:numPr>
        <w:rPr>
          <w:b/>
          <w:sz w:val="28"/>
          <w:szCs w:val="28"/>
        </w:rPr>
      </w:pPr>
      <w:bookmarkStart w:id="455" w:name="_Toc186822898"/>
      <w:bookmarkStart w:id="456" w:name="_Toc186824402"/>
      <w:bookmarkStart w:id="457" w:name="_Toc186825779"/>
      <w:bookmarkStart w:id="458" w:name="_Toc186825578"/>
      <w:bookmarkStart w:id="459" w:name="_Toc186825663"/>
      <w:r w:rsidRPr="003C38ED">
        <w:rPr>
          <w:b/>
          <w:sz w:val="28"/>
          <w:szCs w:val="28"/>
        </w:rPr>
        <w:t>Hạn chế của đồ án</w:t>
      </w:r>
      <w:bookmarkEnd w:id="455"/>
      <w:bookmarkEnd w:id="456"/>
      <w:bookmarkEnd w:id="457"/>
      <w:bookmarkEnd w:id="458"/>
      <w:bookmarkEnd w:id="459"/>
    </w:p>
    <w:p w14:paraId="2657E38C" w14:textId="23C55A5E" w:rsidR="00E37B37" w:rsidRPr="006853E9" w:rsidRDefault="00DA275E" w:rsidP="00533126">
      <w:pPr>
        <w:pStyle w:val="ListParagraph"/>
        <w:numPr>
          <w:ilvl w:val="0"/>
          <w:numId w:val="49"/>
        </w:numPr>
        <w:tabs>
          <w:tab w:val="left" w:pos="2111"/>
        </w:tabs>
        <w:spacing w:before="1"/>
        <w:rPr>
          <w:sz w:val="24"/>
          <w:szCs w:val="24"/>
          <w:lang w:val="en-US"/>
        </w:rPr>
      </w:pPr>
      <w:r w:rsidRPr="006853E9">
        <w:rPr>
          <w:sz w:val="24"/>
          <w:szCs w:val="24"/>
          <w:lang w:val="en-US"/>
        </w:rPr>
        <w:t>Giao di</w:t>
      </w:r>
      <w:r w:rsidR="005A5745" w:rsidRPr="006853E9">
        <w:rPr>
          <w:sz w:val="24"/>
          <w:szCs w:val="24"/>
          <w:lang w:val="en-US"/>
        </w:rPr>
        <w:t xml:space="preserve">ện chưa </w:t>
      </w:r>
      <w:r w:rsidR="00D67134" w:rsidRPr="006853E9">
        <w:rPr>
          <w:sz w:val="24"/>
          <w:szCs w:val="24"/>
          <w:lang w:val="en-US"/>
        </w:rPr>
        <w:t xml:space="preserve">tốt </w:t>
      </w:r>
      <w:r w:rsidR="00FD597F" w:rsidRPr="006853E9">
        <w:rPr>
          <w:sz w:val="24"/>
          <w:szCs w:val="24"/>
          <w:lang w:val="en-US"/>
        </w:rPr>
        <w:tab/>
      </w:r>
    </w:p>
    <w:p w14:paraId="69BC4936" w14:textId="77777777" w:rsidR="00FD597F" w:rsidRPr="006853E9" w:rsidRDefault="00600E98" w:rsidP="00533126">
      <w:pPr>
        <w:pStyle w:val="ListParagraph"/>
        <w:numPr>
          <w:ilvl w:val="0"/>
          <w:numId w:val="49"/>
        </w:numPr>
        <w:tabs>
          <w:tab w:val="left" w:pos="2111"/>
        </w:tabs>
        <w:spacing w:before="1"/>
        <w:rPr>
          <w:sz w:val="24"/>
          <w:szCs w:val="24"/>
          <w:lang w:val="en-US"/>
        </w:rPr>
      </w:pPr>
      <w:r w:rsidRPr="006853E9">
        <w:rPr>
          <w:sz w:val="24"/>
          <w:szCs w:val="24"/>
          <w:lang w:val="en-US"/>
        </w:rPr>
        <w:t xml:space="preserve">Thuật toán </w:t>
      </w:r>
      <w:r w:rsidR="00AB611F" w:rsidRPr="006853E9">
        <w:rPr>
          <w:sz w:val="24"/>
          <w:szCs w:val="24"/>
          <w:lang w:val="en-US"/>
        </w:rPr>
        <w:t>chia lịch trực chưa tối ưu</w:t>
      </w:r>
      <w:r w:rsidR="00AB611F" w:rsidRPr="006853E9">
        <w:rPr>
          <w:sz w:val="24"/>
          <w:szCs w:val="24"/>
          <w:lang w:val="en-US"/>
        </w:rPr>
        <w:tab/>
      </w:r>
    </w:p>
    <w:p w14:paraId="77518BBC" w14:textId="58BB760E" w:rsidR="00460372" w:rsidRPr="003C38ED" w:rsidRDefault="00A760B2" w:rsidP="00516F46">
      <w:pPr>
        <w:pStyle w:val="Heading2"/>
        <w:numPr>
          <w:ilvl w:val="0"/>
          <w:numId w:val="76"/>
        </w:numPr>
        <w:rPr>
          <w:b/>
          <w:sz w:val="28"/>
          <w:szCs w:val="28"/>
        </w:rPr>
      </w:pPr>
      <w:bookmarkStart w:id="460" w:name="_Toc186822899"/>
      <w:bookmarkStart w:id="461" w:name="_Toc186824403"/>
      <w:bookmarkStart w:id="462" w:name="_Toc186825780"/>
      <w:bookmarkStart w:id="463" w:name="_Toc186825579"/>
      <w:bookmarkStart w:id="464" w:name="_Toc186825664"/>
      <w:r w:rsidRPr="003C38ED">
        <w:rPr>
          <w:b/>
          <w:sz w:val="28"/>
          <w:szCs w:val="28"/>
        </w:rPr>
        <w:t>Hướng phát triển của đồ án</w:t>
      </w:r>
      <w:bookmarkEnd w:id="460"/>
      <w:bookmarkEnd w:id="461"/>
      <w:bookmarkEnd w:id="462"/>
      <w:bookmarkEnd w:id="463"/>
      <w:bookmarkEnd w:id="464"/>
    </w:p>
    <w:p w14:paraId="0E6A9373" w14:textId="77777777" w:rsidR="007B459C" w:rsidRPr="006853E9" w:rsidRDefault="007B459C" w:rsidP="00533126">
      <w:pPr>
        <w:pStyle w:val="BodyText"/>
        <w:numPr>
          <w:ilvl w:val="0"/>
          <w:numId w:val="50"/>
        </w:numPr>
        <w:rPr>
          <w:sz w:val="24"/>
          <w:szCs w:val="24"/>
        </w:rPr>
      </w:pPr>
      <w:r w:rsidRPr="006853E9">
        <w:rPr>
          <w:sz w:val="24"/>
          <w:szCs w:val="24"/>
        </w:rPr>
        <w:t xml:space="preserve">Tối ưu thuật toán </w:t>
      </w:r>
    </w:p>
    <w:p w14:paraId="29A768D6" w14:textId="77777777" w:rsidR="00460372" w:rsidRPr="006853E9" w:rsidRDefault="007B459C" w:rsidP="00533126">
      <w:pPr>
        <w:pStyle w:val="BodyText"/>
        <w:numPr>
          <w:ilvl w:val="0"/>
          <w:numId w:val="50"/>
        </w:numPr>
        <w:rPr>
          <w:sz w:val="24"/>
          <w:szCs w:val="24"/>
        </w:rPr>
      </w:pPr>
      <w:r w:rsidRPr="006853E9">
        <w:rPr>
          <w:sz w:val="24"/>
          <w:szCs w:val="24"/>
        </w:rPr>
        <w:t>Cải thiện giao diện</w:t>
      </w:r>
    </w:p>
    <w:p w14:paraId="166DAD37" w14:textId="77777777" w:rsidR="007B459C" w:rsidRPr="006853E9" w:rsidRDefault="002066F6" w:rsidP="00533126">
      <w:pPr>
        <w:pStyle w:val="BodyText"/>
        <w:numPr>
          <w:ilvl w:val="0"/>
          <w:numId w:val="50"/>
        </w:numPr>
        <w:rPr>
          <w:b/>
          <w:sz w:val="24"/>
          <w:szCs w:val="24"/>
        </w:rPr>
      </w:pPr>
      <w:r w:rsidRPr="006853E9">
        <w:rPr>
          <w:sz w:val="24"/>
          <w:szCs w:val="24"/>
        </w:rPr>
        <w:t xml:space="preserve">Mở rộng thêm </w:t>
      </w:r>
      <w:r w:rsidR="006C50F3" w:rsidRPr="006853E9">
        <w:rPr>
          <w:sz w:val="24"/>
          <w:szCs w:val="24"/>
        </w:rPr>
        <w:t xml:space="preserve">tính năng </w:t>
      </w:r>
    </w:p>
    <w:p w14:paraId="089AD7CC" w14:textId="77777777" w:rsidR="00460372" w:rsidRPr="00BA1F55" w:rsidRDefault="00460372">
      <w:pPr>
        <w:pStyle w:val="BodyText"/>
        <w:rPr>
          <w:b/>
          <w:sz w:val="20"/>
        </w:rPr>
      </w:pPr>
    </w:p>
    <w:p w14:paraId="37556528" w14:textId="77777777" w:rsidR="00460372" w:rsidRPr="00BA1F55" w:rsidRDefault="00460372">
      <w:pPr>
        <w:pStyle w:val="BodyText"/>
        <w:rPr>
          <w:b/>
          <w:sz w:val="20"/>
        </w:rPr>
      </w:pPr>
    </w:p>
    <w:p w14:paraId="62168446" w14:textId="77777777" w:rsidR="00460372" w:rsidRPr="00BA1F55" w:rsidRDefault="00460372">
      <w:pPr>
        <w:pStyle w:val="BodyText"/>
        <w:rPr>
          <w:b/>
          <w:sz w:val="20"/>
        </w:rPr>
      </w:pPr>
    </w:p>
    <w:p w14:paraId="14DD5BFB" w14:textId="77777777" w:rsidR="00460372" w:rsidRPr="00BA1F55" w:rsidRDefault="00460372">
      <w:pPr>
        <w:pStyle w:val="BodyText"/>
        <w:rPr>
          <w:b/>
          <w:sz w:val="20"/>
        </w:rPr>
      </w:pPr>
    </w:p>
    <w:p w14:paraId="0B1E6AE7" w14:textId="77777777" w:rsidR="00460372" w:rsidRPr="00BA1F55" w:rsidRDefault="00460372">
      <w:pPr>
        <w:pStyle w:val="BodyText"/>
        <w:rPr>
          <w:b/>
          <w:sz w:val="20"/>
        </w:rPr>
      </w:pPr>
    </w:p>
    <w:p w14:paraId="28F7D4AB" w14:textId="77777777" w:rsidR="00460372" w:rsidRPr="00BA1F55" w:rsidRDefault="00460372">
      <w:pPr>
        <w:pStyle w:val="BodyText"/>
        <w:rPr>
          <w:b/>
          <w:sz w:val="20"/>
        </w:rPr>
      </w:pPr>
    </w:p>
    <w:p w14:paraId="46A6792A" w14:textId="77777777" w:rsidR="00460372" w:rsidRPr="00BA1F55" w:rsidRDefault="00460372">
      <w:pPr>
        <w:pStyle w:val="BodyText"/>
        <w:rPr>
          <w:b/>
          <w:sz w:val="20"/>
        </w:rPr>
      </w:pPr>
    </w:p>
    <w:p w14:paraId="7B832050" w14:textId="77777777" w:rsidR="00460372" w:rsidRPr="00BA1F55" w:rsidRDefault="00460372">
      <w:pPr>
        <w:pStyle w:val="BodyText"/>
        <w:rPr>
          <w:b/>
          <w:sz w:val="20"/>
        </w:rPr>
      </w:pPr>
    </w:p>
    <w:p w14:paraId="707B9804" w14:textId="77777777" w:rsidR="00460372" w:rsidRPr="00BA1F55" w:rsidRDefault="00460372">
      <w:pPr>
        <w:pStyle w:val="BodyText"/>
        <w:rPr>
          <w:b/>
          <w:sz w:val="20"/>
        </w:rPr>
      </w:pPr>
    </w:p>
    <w:p w14:paraId="5083D481" w14:textId="77777777" w:rsidR="00460372" w:rsidRPr="00BA1F55" w:rsidRDefault="00460372">
      <w:pPr>
        <w:pStyle w:val="BodyText"/>
        <w:rPr>
          <w:b/>
          <w:sz w:val="20"/>
        </w:rPr>
      </w:pPr>
    </w:p>
    <w:p w14:paraId="6C7C26DC" w14:textId="77777777" w:rsidR="00460372" w:rsidRPr="00BA1F55" w:rsidRDefault="00460372">
      <w:pPr>
        <w:pStyle w:val="BodyText"/>
        <w:rPr>
          <w:b/>
          <w:sz w:val="20"/>
        </w:rPr>
      </w:pPr>
    </w:p>
    <w:p w14:paraId="71EBC97E" w14:textId="77777777" w:rsidR="00460372" w:rsidRPr="00BA1F55" w:rsidRDefault="00460372">
      <w:pPr>
        <w:pStyle w:val="BodyText"/>
        <w:rPr>
          <w:b/>
          <w:sz w:val="20"/>
        </w:rPr>
      </w:pPr>
    </w:p>
    <w:p w14:paraId="7D9DE579" w14:textId="77777777" w:rsidR="00EA416E" w:rsidRDefault="00EA416E" w:rsidP="00EA416E">
      <w:pPr>
        <w:pStyle w:val="BodyText"/>
        <w:rPr>
          <w:b/>
          <w:sz w:val="20"/>
        </w:rPr>
      </w:pPr>
    </w:p>
    <w:p w14:paraId="7BBD00A4" w14:textId="0B726AE7" w:rsidR="00460372" w:rsidRPr="000107AA" w:rsidRDefault="00460372" w:rsidP="00EA416E">
      <w:pPr>
        <w:rPr>
          <w:lang w:val="en-US"/>
        </w:rPr>
      </w:pPr>
    </w:p>
    <w:sectPr w:rsidR="00460372" w:rsidRPr="000107AA">
      <w:footerReference w:type="default" r:id="rId59"/>
      <w:pgSz w:w="11910" w:h="16840"/>
      <w:pgMar w:top="1620" w:right="440" w:bottom="320" w:left="440" w:header="0" w:footer="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84F7F8" w14:textId="77777777" w:rsidR="00322D9D" w:rsidRPr="00BA1F55" w:rsidRDefault="00322D9D">
      <w:r w:rsidRPr="00BA1F55">
        <w:separator/>
      </w:r>
    </w:p>
  </w:endnote>
  <w:endnote w:type="continuationSeparator" w:id="0">
    <w:p w14:paraId="71C1781C" w14:textId="77777777" w:rsidR="00322D9D" w:rsidRPr="00BA1F55" w:rsidRDefault="00322D9D">
      <w:r w:rsidRPr="00BA1F55">
        <w:continuationSeparator/>
      </w:r>
    </w:p>
  </w:endnote>
  <w:endnote w:type="continuationNotice" w:id="1">
    <w:p w14:paraId="29239AA1" w14:textId="77777777" w:rsidR="00322D9D" w:rsidRPr="00BA1F55" w:rsidRDefault="00322D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Noto Sans Symbols2">
    <w:charset w:val="00"/>
    <w:family w:val="swiss"/>
    <w:pitch w:val="variable"/>
    <w:sig w:usb0="80000003" w:usb1="0200E3E4" w:usb2="00040020" w:usb3="00000000" w:csb0="00000001" w:csb1="00000000"/>
  </w:font>
  <w:font w:name="DejaVu Sans">
    <w:altName w:val="Verdana"/>
    <w:charset w:val="00"/>
    <w:family w:val="swiss"/>
    <w:pitch w:val="variable"/>
  </w:font>
  <w:font w:name="Caladea">
    <w:altName w:val="Cambria"/>
    <w:charset w:val="00"/>
    <w:family w:val="roman"/>
    <w:pitch w:val="variable"/>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19346" w14:textId="77777777" w:rsidR="00B6524C" w:rsidRPr="00BA1F55" w:rsidRDefault="00B6524C">
    <w:pPr>
      <w:pStyle w:val="Footer"/>
      <w:tabs>
        <w:tab w:val="clear" w:pos="4680"/>
        <w:tab w:val="clear" w:pos="9360"/>
      </w:tabs>
      <w:jc w:val="center"/>
      <w:rPr>
        <w:caps/>
        <w:color w:val="4F81BD" w:themeColor="accent1"/>
      </w:rPr>
    </w:pPr>
    <w:r w:rsidRPr="00BA1F55">
      <w:rPr>
        <w:caps/>
        <w:color w:val="4F81BD" w:themeColor="accent1"/>
      </w:rPr>
      <w:fldChar w:fldCharType="begin"/>
    </w:r>
    <w:r w:rsidRPr="00BA1F55">
      <w:rPr>
        <w:caps/>
        <w:color w:val="4F81BD" w:themeColor="accent1"/>
      </w:rPr>
      <w:instrText xml:space="preserve"> PAGE   \* MERGEFORMAT </w:instrText>
    </w:r>
    <w:r w:rsidRPr="00BA1F55">
      <w:rPr>
        <w:caps/>
        <w:color w:val="4F81BD" w:themeColor="accent1"/>
      </w:rPr>
      <w:fldChar w:fldCharType="separate"/>
    </w:r>
    <w:r w:rsidRPr="00BA1F55">
      <w:rPr>
        <w:caps/>
        <w:color w:val="4F81BD" w:themeColor="accent1"/>
      </w:rPr>
      <w:t>2</w:t>
    </w:r>
    <w:r w:rsidRPr="00BA1F55">
      <w:rPr>
        <w:caps/>
        <w:color w:val="4F81BD" w:themeColor="accent1"/>
      </w:rPr>
      <w:fldChar w:fldCharType="end"/>
    </w:r>
  </w:p>
  <w:p w14:paraId="254BA6F8" w14:textId="77777777" w:rsidR="00460372" w:rsidRPr="00BA1F55" w:rsidRDefault="00460372">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42202" w14:textId="77777777" w:rsidR="00B6524C" w:rsidRPr="00BA1F55" w:rsidRDefault="00B6524C">
    <w:pPr>
      <w:pStyle w:val="Footer"/>
      <w:tabs>
        <w:tab w:val="clear" w:pos="4680"/>
        <w:tab w:val="clear" w:pos="9360"/>
      </w:tabs>
      <w:jc w:val="center"/>
      <w:rPr>
        <w:del w:id="465" w:author="Nguyễn Đại Trường Danh" w:date="2025-01-03T14:03:00Z" w16du:dateUtc="2025-01-03T07:03:00Z"/>
        <w:caps/>
        <w:color w:val="4F81BD" w:themeColor="accent1"/>
      </w:rPr>
    </w:pPr>
    <w:del w:id="466" w:author="Nguyễn Đại Trường Danh" w:date="2025-01-03T14:03:00Z" w16du:dateUtc="2025-01-03T07:03:00Z">
      <w:r w:rsidRPr="00BA1F55">
        <w:rPr>
          <w:caps/>
          <w:color w:val="4F81BD" w:themeColor="accent1"/>
        </w:rPr>
        <w:fldChar w:fldCharType="begin"/>
      </w:r>
      <w:r w:rsidRPr="00BA1F55">
        <w:rPr>
          <w:caps/>
          <w:color w:val="4F81BD" w:themeColor="accent1"/>
        </w:rPr>
        <w:delInstrText xml:space="preserve"> PAGE   \* MERGEFORMAT </w:delInstrText>
      </w:r>
      <w:r w:rsidRPr="00BA1F55">
        <w:rPr>
          <w:caps/>
          <w:color w:val="4F81BD" w:themeColor="accent1"/>
        </w:rPr>
        <w:fldChar w:fldCharType="separate"/>
      </w:r>
      <w:r w:rsidRPr="00BA1F55">
        <w:rPr>
          <w:caps/>
          <w:color w:val="4F81BD" w:themeColor="accent1"/>
        </w:rPr>
        <w:delText>2</w:delText>
      </w:r>
      <w:r w:rsidRPr="00BA1F55">
        <w:rPr>
          <w:caps/>
          <w:color w:val="4F81BD" w:themeColor="accent1"/>
        </w:rPr>
        <w:fldChar w:fldCharType="end"/>
      </w:r>
    </w:del>
  </w:p>
  <w:p w14:paraId="56D29AD0" w14:textId="530AE29A" w:rsidR="00745808" w:rsidRDefault="007458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C0C6A2" w14:textId="77777777" w:rsidR="00322D9D" w:rsidRPr="00BA1F55" w:rsidRDefault="00322D9D">
      <w:r w:rsidRPr="00BA1F55">
        <w:separator/>
      </w:r>
    </w:p>
  </w:footnote>
  <w:footnote w:type="continuationSeparator" w:id="0">
    <w:p w14:paraId="7116032E" w14:textId="77777777" w:rsidR="00322D9D" w:rsidRPr="00BA1F55" w:rsidRDefault="00322D9D">
      <w:r w:rsidRPr="00BA1F55">
        <w:continuationSeparator/>
      </w:r>
    </w:p>
  </w:footnote>
  <w:footnote w:type="continuationNotice" w:id="1">
    <w:p w14:paraId="2A7C6BE1" w14:textId="77777777" w:rsidR="00322D9D" w:rsidRPr="00BA1F55" w:rsidRDefault="00322D9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97894"/>
    <w:multiLevelType w:val="hybridMultilevel"/>
    <w:tmpl w:val="30D4C5B8"/>
    <w:lvl w:ilvl="0" w:tplc="FFFFFFFF">
      <w:start w:val="1"/>
      <w:numFmt w:val="bullet"/>
      <w:lvlText w:val=""/>
      <w:lvlJc w:val="left"/>
      <w:pPr>
        <w:ind w:left="7142" w:hanging="360"/>
      </w:pPr>
      <w:rPr>
        <w:rFonts w:ascii="Symbol" w:hAnsi="Symbol" w:hint="default"/>
        <w:lang w:val="vi" w:eastAsia="en-US" w:bidi="ar-SA"/>
      </w:rPr>
    </w:lvl>
    <w:lvl w:ilvl="1" w:tplc="04090003" w:tentative="1">
      <w:start w:val="1"/>
      <w:numFmt w:val="bullet"/>
      <w:lvlText w:val="o"/>
      <w:lvlJc w:val="left"/>
      <w:pPr>
        <w:ind w:left="7862" w:hanging="360"/>
      </w:pPr>
      <w:rPr>
        <w:rFonts w:ascii="Courier New" w:hAnsi="Courier New" w:cs="Courier New" w:hint="default"/>
      </w:rPr>
    </w:lvl>
    <w:lvl w:ilvl="2" w:tplc="04090005" w:tentative="1">
      <w:start w:val="1"/>
      <w:numFmt w:val="bullet"/>
      <w:lvlText w:val=""/>
      <w:lvlJc w:val="left"/>
      <w:pPr>
        <w:ind w:left="8582" w:hanging="360"/>
      </w:pPr>
      <w:rPr>
        <w:rFonts w:ascii="Wingdings" w:hAnsi="Wingdings" w:hint="default"/>
      </w:rPr>
    </w:lvl>
    <w:lvl w:ilvl="3" w:tplc="04090001" w:tentative="1">
      <w:start w:val="1"/>
      <w:numFmt w:val="bullet"/>
      <w:lvlText w:val=""/>
      <w:lvlJc w:val="left"/>
      <w:pPr>
        <w:ind w:left="9302" w:hanging="360"/>
      </w:pPr>
      <w:rPr>
        <w:rFonts w:ascii="Symbol" w:hAnsi="Symbol" w:hint="default"/>
      </w:rPr>
    </w:lvl>
    <w:lvl w:ilvl="4" w:tplc="04090003" w:tentative="1">
      <w:start w:val="1"/>
      <w:numFmt w:val="bullet"/>
      <w:lvlText w:val="o"/>
      <w:lvlJc w:val="left"/>
      <w:pPr>
        <w:ind w:left="10022" w:hanging="360"/>
      </w:pPr>
      <w:rPr>
        <w:rFonts w:ascii="Courier New" w:hAnsi="Courier New" w:cs="Courier New" w:hint="default"/>
      </w:rPr>
    </w:lvl>
    <w:lvl w:ilvl="5" w:tplc="04090005" w:tentative="1">
      <w:start w:val="1"/>
      <w:numFmt w:val="bullet"/>
      <w:lvlText w:val=""/>
      <w:lvlJc w:val="left"/>
      <w:pPr>
        <w:ind w:left="10742" w:hanging="360"/>
      </w:pPr>
      <w:rPr>
        <w:rFonts w:ascii="Wingdings" w:hAnsi="Wingdings" w:hint="default"/>
      </w:rPr>
    </w:lvl>
    <w:lvl w:ilvl="6" w:tplc="04090001" w:tentative="1">
      <w:start w:val="1"/>
      <w:numFmt w:val="bullet"/>
      <w:lvlText w:val=""/>
      <w:lvlJc w:val="left"/>
      <w:pPr>
        <w:ind w:left="11462" w:hanging="360"/>
      </w:pPr>
      <w:rPr>
        <w:rFonts w:ascii="Symbol" w:hAnsi="Symbol" w:hint="default"/>
      </w:rPr>
    </w:lvl>
    <w:lvl w:ilvl="7" w:tplc="04090003" w:tentative="1">
      <w:start w:val="1"/>
      <w:numFmt w:val="bullet"/>
      <w:lvlText w:val="o"/>
      <w:lvlJc w:val="left"/>
      <w:pPr>
        <w:ind w:left="12182" w:hanging="360"/>
      </w:pPr>
      <w:rPr>
        <w:rFonts w:ascii="Courier New" w:hAnsi="Courier New" w:cs="Courier New" w:hint="default"/>
      </w:rPr>
    </w:lvl>
    <w:lvl w:ilvl="8" w:tplc="04090005" w:tentative="1">
      <w:start w:val="1"/>
      <w:numFmt w:val="bullet"/>
      <w:lvlText w:val=""/>
      <w:lvlJc w:val="left"/>
      <w:pPr>
        <w:ind w:left="12902" w:hanging="360"/>
      </w:pPr>
      <w:rPr>
        <w:rFonts w:ascii="Wingdings" w:hAnsi="Wingdings" w:hint="default"/>
      </w:rPr>
    </w:lvl>
  </w:abstractNum>
  <w:abstractNum w:abstractNumId="1" w15:restartNumberingAfterBreak="0">
    <w:nsid w:val="03F62DCB"/>
    <w:multiLevelType w:val="hybridMultilevel"/>
    <w:tmpl w:val="F8FEBCE2"/>
    <w:lvl w:ilvl="0" w:tplc="04090019">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 w15:restartNumberingAfterBreak="0">
    <w:nsid w:val="05565280"/>
    <w:multiLevelType w:val="hybridMultilevel"/>
    <w:tmpl w:val="DCCABCE6"/>
    <w:lvl w:ilvl="0" w:tplc="572A48AA">
      <w:start w:val="1"/>
      <w:numFmt w:val="lowerRoman"/>
      <w:lvlText w:val="%1."/>
      <w:lvlJc w:val="left"/>
      <w:pPr>
        <w:ind w:left="1636" w:hanging="360"/>
      </w:pPr>
      <w:rPr>
        <w:rFonts w:hint="default"/>
        <w:b w:val="0"/>
        <w:bCs w:val="0"/>
        <w:i w:val="0"/>
        <w:iCs w:val="0"/>
        <w:color w:val="365F91" w:themeColor="accent1" w:themeShade="BF"/>
        <w:spacing w:val="0"/>
        <w:w w:val="100"/>
        <w:sz w:val="26"/>
        <w:szCs w:val="26"/>
        <w:lang w:val="vi" w:eastAsia="en-US" w:bidi="ar-SA"/>
      </w:rPr>
    </w:lvl>
    <w:lvl w:ilvl="1" w:tplc="FFFFFFFF">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3" w15:restartNumberingAfterBreak="0">
    <w:nsid w:val="05967A48"/>
    <w:multiLevelType w:val="hybridMultilevel"/>
    <w:tmpl w:val="7070F7A2"/>
    <w:lvl w:ilvl="0" w:tplc="BC8E1288">
      <w:start w:val="1"/>
      <w:numFmt w:val="lowerLetter"/>
      <w:lvlText w:val="%1."/>
      <w:lvlJc w:val="left"/>
      <w:pPr>
        <w:ind w:left="1777" w:hanging="360"/>
      </w:pPr>
      <w:rPr>
        <w:color w:val="auto"/>
      </w:rPr>
    </w:lvl>
    <w:lvl w:ilvl="1" w:tplc="04090019" w:tentative="1">
      <w:start w:val="1"/>
      <w:numFmt w:val="lowerLetter"/>
      <w:lvlText w:val="%2."/>
      <w:lvlJc w:val="left"/>
      <w:pPr>
        <w:ind w:left="2497" w:hanging="360"/>
      </w:pPr>
    </w:lvl>
    <w:lvl w:ilvl="2" w:tplc="0409001B" w:tentative="1">
      <w:start w:val="1"/>
      <w:numFmt w:val="lowerRoman"/>
      <w:lvlText w:val="%3."/>
      <w:lvlJc w:val="right"/>
      <w:pPr>
        <w:ind w:left="3217" w:hanging="180"/>
      </w:pPr>
    </w:lvl>
    <w:lvl w:ilvl="3" w:tplc="0409000F" w:tentative="1">
      <w:start w:val="1"/>
      <w:numFmt w:val="decimal"/>
      <w:lvlText w:val="%4."/>
      <w:lvlJc w:val="left"/>
      <w:pPr>
        <w:ind w:left="3937" w:hanging="360"/>
      </w:pPr>
    </w:lvl>
    <w:lvl w:ilvl="4" w:tplc="04090019" w:tentative="1">
      <w:start w:val="1"/>
      <w:numFmt w:val="lowerLetter"/>
      <w:lvlText w:val="%5."/>
      <w:lvlJc w:val="left"/>
      <w:pPr>
        <w:ind w:left="4657" w:hanging="360"/>
      </w:pPr>
    </w:lvl>
    <w:lvl w:ilvl="5" w:tplc="0409001B" w:tentative="1">
      <w:start w:val="1"/>
      <w:numFmt w:val="lowerRoman"/>
      <w:lvlText w:val="%6."/>
      <w:lvlJc w:val="right"/>
      <w:pPr>
        <w:ind w:left="5377" w:hanging="180"/>
      </w:pPr>
    </w:lvl>
    <w:lvl w:ilvl="6" w:tplc="0409000F" w:tentative="1">
      <w:start w:val="1"/>
      <w:numFmt w:val="decimal"/>
      <w:lvlText w:val="%7."/>
      <w:lvlJc w:val="left"/>
      <w:pPr>
        <w:ind w:left="6097" w:hanging="360"/>
      </w:pPr>
    </w:lvl>
    <w:lvl w:ilvl="7" w:tplc="04090019" w:tentative="1">
      <w:start w:val="1"/>
      <w:numFmt w:val="lowerLetter"/>
      <w:lvlText w:val="%8."/>
      <w:lvlJc w:val="left"/>
      <w:pPr>
        <w:ind w:left="6817" w:hanging="360"/>
      </w:pPr>
    </w:lvl>
    <w:lvl w:ilvl="8" w:tplc="0409001B" w:tentative="1">
      <w:start w:val="1"/>
      <w:numFmt w:val="lowerRoman"/>
      <w:lvlText w:val="%9."/>
      <w:lvlJc w:val="right"/>
      <w:pPr>
        <w:ind w:left="7537" w:hanging="180"/>
      </w:pPr>
    </w:lvl>
  </w:abstractNum>
  <w:abstractNum w:abstractNumId="4" w15:restartNumberingAfterBreak="0">
    <w:nsid w:val="064B21F7"/>
    <w:multiLevelType w:val="hybridMultilevel"/>
    <w:tmpl w:val="1EC6F746"/>
    <w:lvl w:ilvl="0" w:tplc="FFFFFFFF">
      <w:numFmt w:val="bullet"/>
      <w:lvlText w:val="-"/>
      <w:lvlJc w:val="left"/>
      <w:pPr>
        <w:ind w:left="72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11707CE4">
      <w:numFmt w:val="bullet"/>
      <w:lvlText w:val="-"/>
      <w:lvlJc w:val="left"/>
      <w:pPr>
        <w:ind w:left="121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76F5F39"/>
    <w:multiLevelType w:val="hybridMultilevel"/>
    <w:tmpl w:val="C5306CD6"/>
    <w:lvl w:ilvl="0" w:tplc="04090001">
      <w:start w:val="1"/>
      <w:numFmt w:val="bullet"/>
      <w:lvlText w:val=""/>
      <w:lvlJc w:val="left"/>
      <w:pPr>
        <w:ind w:left="2628" w:hanging="360"/>
      </w:pPr>
      <w:rPr>
        <w:rFonts w:ascii="Symbol" w:hAnsi="Symbol" w:hint="default"/>
      </w:rPr>
    </w:lvl>
    <w:lvl w:ilvl="1" w:tplc="04090003" w:tentative="1">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6" w15:restartNumberingAfterBreak="0">
    <w:nsid w:val="078C3631"/>
    <w:multiLevelType w:val="hybridMultilevel"/>
    <w:tmpl w:val="59A80EF2"/>
    <w:lvl w:ilvl="0" w:tplc="C6367F82">
      <w:start w:val="1"/>
      <w:numFmt w:val="decimal"/>
      <w:lvlText w:val="%1."/>
      <w:lvlJc w:val="left"/>
      <w:pPr>
        <w:ind w:left="2192" w:hanging="360"/>
      </w:pPr>
      <w:rPr>
        <w:rFonts w:ascii="Times New Roman" w:eastAsia="Times New Roman" w:hAnsi="Times New Roman" w:cs="Times New Roman" w:hint="default"/>
        <w:b w:val="0"/>
        <w:bCs w:val="0"/>
        <w:i w:val="0"/>
        <w:iCs w:val="0"/>
        <w:spacing w:val="-3"/>
        <w:w w:val="100"/>
        <w:sz w:val="26"/>
        <w:szCs w:val="26"/>
        <w:lang w:val="vi" w:eastAsia="en-US" w:bidi="ar-SA"/>
      </w:rPr>
    </w:lvl>
    <w:lvl w:ilvl="1" w:tplc="32F2CC22">
      <w:numFmt w:val="bullet"/>
      <w:lvlText w:val="-"/>
      <w:lvlJc w:val="left"/>
      <w:pPr>
        <w:ind w:left="254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2" w:tplc="CEA41C32">
      <w:numFmt w:val="bullet"/>
      <w:lvlText w:val="•"/>
      <w:lvlJc w:val="left"/>
      <w:pPr>
        <w:ind w:left="3482" w:hanging="360"/>
      </w:pPr>
      <w:rPr>
        <w:rFonts w:hint="default"/>
        <w:lang w:val="vi" w:eastAsia="en-US" w:bidi="ar-SA"/>
      </w:rPr>
    </w:lvl>
    <w:lvl w:ilvl="3" w:tplc="0860BE20">
      <w:numFmt w:val="bullet"/>
      <w:lvlText w:val="•"/>
      <w:lvlJc w:val="left"/>
      <w:pPr>
        <w:ind w:left="4425" w:hanging="360"/>
      </w:pPr>
      <w:rPr>
        <w:rFonts w:hint="default"/>
        <w:lang w:val="vi" w:eastAsia="en-US" w:bidi="ar-SA"/>
      </w:rPr>
    </w:lvl>
    <w:lvl w:ilvl="4" w:tplc="82A4623A">
      <w:numFmt w:val="bullet"/>
      <w:lvlText w:val="•"/>
      <w:lvlJc w:val="left"/>
      <w:pPr>
        <w:ind w:left="5368" w:hanging="360"/>
      </w:pPr>
      <w:rPr>
        <w:rFonts w:hint="default"/>
        <w:lang w:val="vi" w:eastAsia="en-US" w:bidi="ar-SA"/>
      </w:rPr>
    </w:lvl>
    <w:lvl w:ilvl="5" w:tplc="BCC0837A">
      <w:numFmt w:val="bullet"/>
      <w:lvlText w:val="•"/>
      <w:lvlJc w:val="left"/>
      <w:pPr>
        <w:ind w:left="6311" w:hanging="360"/>
      </w:pPr>
      <w:rPr>
        <w:rFonts w:hint="default"/>
        <w:lang w:val="vi" w:eastAsia="en-US" w:bidi="ar-SA"/>
      </w:rPr>
    </w:lvl>
    <w:lvl w:ilvl="6" w:tplc="5EC874B2">
      <w:numFmt w:val="bullet"/>
      <w:lvlText w:val="•"/>
      <w:lvlJc w:val="left"/>
      <w:pPr>
        <w:ind w:left="7254" w:hanging="360"/>
      </w:pPr>
      <w:rPr>
        <w:rFonts w:hint="default"/>
        <w:lang w:val="vi" w:eastAsia="en-US" w:bidi="ar-SA"/>
      </w:rPr>
    </w:lvl>
    <w:lvl w:ilvl="7" w:tplc="3A6CA3FA">
      <w:numFmt w:val="bullet"/>
      <w:lvlText w:val="•"/>
      <w:lvlJc w:val="left"/>
      <w:pPr>
        <w:ind w:left="8197" w:hanging="360"/>
      </w:pPr>
      <w:rPr>
        <w:rFonts w:hint="default"/>
        <w:lang w:val="vi" w:eastAsia="en-US" w:bidi="ar-SA"/>
      </w:rPr>
    </w:lvl>
    <w:lvl w:ilvl="8" w:tplc="2D00AC60">
      <w:numFmt w:val="bullet"/>
      <w:lvlText w:val="•"/>
      <w:lvlJc w:val="left"/>
      <w:pPr>
        <w:ind w:left="9139" w:hanging="360"/>
      </w:pPr>
      <w:rPr>
        <w:rFonts w:hint="default"/>
        <w:lang w:val="vi" w:eastAsia="en-US" w:bidi="ar-SA"/>
      </w:rPr>
    </w:lvl>
  </w:abstractNum>
  <w:abstractNum w:abstractNumId="7" w15:restartNumberingAfterBreak="0">
    <w:nsid w:val="07DC455E"/>
    <w:multiLevelType w:val="hybridMultilevel"/>
    <w:tmpl w:val="48EAC760"/>
    <w:lvl w:ilvl="0" w:tplc="31447368">
      <w:start w:val="1"/>
      <w:numFmt w:val="decimal"/>
      <w:lvlText w:val="2.%1"/>
      <w:lvlJc w:val="left"/>
      <w:pPr>
        <w:ind w:left="720" w:hanging="360"/>
      </w:pPr>
      <w:rPr>
        <w:rFonts w:ascii="Times New Roman" w:eastAsia="Times New Roman" w:hAnsi="Times New Roman" w:cs="Times New Roman" w:hint="default"/>
        <w:b/>
        <w:bCs/>
        <w:i w:val="0"/>
        <w:iCs w:val="0"/>
        <w:spacing w:val="-3"/>
        <w:w w:val="100"/>
        <w:sz w:val="28"/>
        <w:szCs w:val="28"/>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F96A32"/>
    <w:multiLevelType w:val="hybridMultilevel"/>
    <w:tmpl w:val="08E0BC8A"/>
    <w:lvl w:ilvl="0" w:tplc="94449DC0">
      <w:start w:val="1"/>
      <w:numFmt w:val="decimal"/>
      <w:lvlText w:val="1.%1"/>
      <w:lvlJc w:val="left"/>
      <w:pPr>
        <w:ind w:left="720" w:hanging="360"/>
      </w:pPr>
      <w:rPr>
        <w:rFonts w:ascii="Times New Roman" w:eastAsia="Times New Roman" w:hAnsi="Times New Roman" w:cs="Times New Roman" w:hint="default"/>
        <w:b/>
        <w:bCs/>
        <w:i w:val="0"/>
        <w:iCs w:val="0"/>
        <w:spacing w:val="-3"/>
        <w:w w:val="100"/>
        <w:sz w:val="28"/>
        <w:szCs w:val="28"/>
        <w:lang w:val="vi" w:eastAsia="en-US" w:bidi="ar-SA"/>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175C38"/>
    <w:multiLevelType w:val="hybridMultilevel"/>
    <w:tmpl w:val="39B2DFB0"/>
    <w:lvl w:ilvl="0" w:tplc="32F2CC22">
      <w:numFmt w:val="bullet"/>
      <w:lvlText w:val="-"/>
      <w:lvlJc w:val="left"/>
      <w:pPr>
        <w:ind w:left="1636"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0" w15:restartNumberingAfterBreak="0">
    <w:nsid w:val="0C1712D2"/>
    <w:multiLevelType w:val="hybridMultilevel"/>
    <w:tmpl w:val="890AE21E"/>
    <w:lvl w:ilvl="0" w:tplc="32F2CC22">
      <w:numFmt w:val="bullet"/>
      <w:lvlText w:val="-"/>
      <w:lvlJc w:val="left"/>
      <w:pPr>
        <w:ind w:left="108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E3F38CF"/>
    <w:multiLevelType w:val="hybridMultilevel"/>
    <w:tmpl w:val="3A1477B4"/>
    <w:lvl w:ilvl="0" w:tplc="47B8CBEC">
      <w:start w:val="1"/>
      <w:numFmt w:val="decimalEnclosedCircle"/>
      <w:lvlText w:val="%1."/>
      <w:lvlJc w:val="left"/>
      <w:pPr>
        <w:ind w:left="1919" w:hanging="360"/>
      </w:pPr>
      <w:rPr>
        <w:rFonts w:hint="default"/>
      </w:rPr>
    </w:lvl>
    <w:lvl w:ilvl="1" w:tplc="04090019" w:tentative="1">
      <w:start w:val="1"/>
      <w:numFmt w:val="lowerLetter"/>
      <w:lvlText w:val="%2."/>
      <w:lvlJc w:val="left"/>
      <w:pPr>
        <w:ind w:left="2639" w:hanging="360"/>
      </w:pPr>
    </w:lvl>
    <w:lvl w:ilvl="2" w:tplc="0409001B" w:tentative="1">
      <w:start w:val="1"/>
      <w:numFmt w:val="lowerRoman"/>
      <w:lvlText w:val="%3."/>
      <w:lvlJc w:val="right"/>
      <w:pPr>
        <w:ind w:left="3359" w:hanging="180"/>
      </w:pPr>
    </w:lvl>
    <w:lvl w:ilvl="3" w:tplc="0409000F" w:tentative="1">
      <w:start w:val="1"/>
      <w:numFmt w:val="decimal"/>
      <w:lvlText w:val="%4."/>
      <w:lvlJc w:val="left"/>
      <w:pPr>
        <w:ind w:left="4079" w:hanging="360"/>
      </w:pPr>
    </w:lvl>
    <w:lvl w:ilvl="4" w:tplc="04090019" w:tentative="1">
      <w:start w:val="1"/>
      <w:numFmt w:val="lowerLetter"/>
      <w:lvlText w:val="%5."/>
      <w:lvlJc w:val="left"/>
      <w:pPr>
        <w:ind w:left="4799" w:hanging="360"/>
      </w:pPr>
    </w:lvl>
    <w:lvl w:ilvl="5" w:tplc="0409001B" w:tentative="1">
      <w:start w:val="1"/>
      <w:numFmt w:val="lowerRoman"/>
      <w:lvlText w:val="%6."/>
      <w:lvlJc w:val="right"/>
      <w:pPr>
        <w:ind w:left="5519" w:hanging="180"/>
      </w:pPr>
    </w:lvl>
    <w:lvl w:ilvl="6" w:tplc="0409000F" w:tentative="1">
      <w:start w:val="1"/>
      <w:numFmt w:val="decimal"/>
      <w:lvlText w:val="%7."/>
      <w:lvlJc w:val="left"/>
      <w:pPr>
        <w:ind w:left="6239" w:hanging="360"/>
      </w:pPr>
    </w:lvl>
    <w:lvl w:ilvl="7" w:tplc="04090019" w:tentative="1">
      <w:start w:val="1"/>
      <w:numFmt w:val="lowerLetter"/>
      <w:lvlText w:val="%8."/>
      <w:lvlJc w:val="left"/>
      <w:pPr>
        <w:ind w:left="6959" w:hanging="360"/>
      </w:pPr>
    </w:lvl>
    <w:lvl w:ilvl="8" w:tplc="0409001B" w:tentative="1">
      <w:start w:val="1"/>
      <w:numFmt w:val="lowerRoman"/>
      <w:lvlText w:val="%9."/>
      <w:lvlJc w:val="right"/>
      <w:pPr>
        <w:ind w:left="7679" w:hanging="180"/>
      </w:pPr>
    </w:lvl>
  </w:abstractNum>
  <w:abstractNum w:abstractNumId="12" w15:restartNumberingAfterBreak="0">
    <w:nsid w:val="0EE9271A"/>
    <w:multiLevelType w:val="hybridMultilevel"/>
    <w:tmpl w:val="C9AA3C08"/>
    <w:lvl w:ilvl="0" w:tplc="FFFFFFFF">
      <w:start w:val="1"/>
      <w:numFmt w:val="bullet"/>
      <w:lvlText w:val=""/>
      <w:lvlJc w:val="left"/>
      <w:pPr>
        <w:ind w:left="2628" w:hanging="360"/>
      </w:pPr>
      <w:rPr>
        <w:rFonts w:ascii="Symbol" w:hAnsi="Symbol" w:hint="default"/>
        <w:b w:val="0"/>
        <w:bCs w:val="0"/>
        <w:i w:val="0"/>
        <w:iCs w:val="0"/>
        <w:spacing w:val="0"/>
        <w:w w:val="100"/>
        <w:sz w:val="26"/>
        <w:szCs w:val="26"/>
        <w:lang w:val="vi" w:eastAsia="en-US" w:bidi="ar-SA"/>
      </w:rPr>
    </w:lvl>
    <w:lvl w:ilvl="1" w:tplc="FFFFFFFF">
      <w:start w:val="1"/>
      <w:numFmt w:val="bullet"/>
      <w:lvlText w:val="o"/>
      <w:lvlJc w:val="left"/>
      <w:pPr>
        <w:ind w:left="3206" w:hanging="360"/>
      </w:pPr>
      <w:rPr>
        <w:rFonts w:ascii="Courier New" w:hAnsi="Courier New" w:cs="Courier New" w:hint="default"/>
      </w:rPr>
    </w:lvl>
    <w:lvl w:ilvl="2" w:tplc="FFFFFFFF" w:tentative="1">
      <w:start w:val="1"/>
      <w:numFmt w:val="bullet"/>
      <w:lvlText w:val=""/>
      <w:lvlJc w:val="left"/>
      <w:pPr>
        <w:ind w:left="3926" w:hanging="360"/>
      </w:pPr>
      <w:rPr>
        <w:rFonts w:ascii="Wingdings" w:hAnsi="Wingdings" w:hint="default"/>
      </w:rPr>
    </w:lvl>
    <w:lvl w:ilvl="3" w:tplc="FFFFFFFF" w:tentative="1">
      <w:start w:val="1"/>
      <w:numFmt w:val="bullet"/>
      <w:lvlText w:val=""/>
      <w:lvlJc w:val="left"/>
      <w:pPr>
        <w:ind w:left="4646" w:hanging="360"/>
      </w:pPr>
      <w:rPr>
        <w:rFonts w:ascii="Symbol" w:hAnsi="Symbol" w:hint="default"/>
      </w:rPr>
    </w:lvl>
    <w:lvl w:ilvl="4" w:tplc="FFFFFFFF" w:tentative="1">
      <w:start w:val="1"/>
      <w:numFmt w:val="bullet"/>
      <w:lvlText w:val="o"/>
      <w:lvlJc w:val="left"/>
      <w:pPr>
        <w:ind w:left="5366" w:hanging="360"/>
      </w:pPr>
      <w:rPr>
        <w:rFonts w:ascii="Courier New" w:hAnsi="Courier New" w:cs="Courier New" w:hint="default"/>
      </w:rPr>
    </w:lvl>
    <w:lvl w:ilvl="5" w:tplc="FFFFFFFF" w:tentative="1">
      <w:start w:val="1"/>
      <w:numFmt w:val="bullet"/>
      <w:lvlText w:val=""/>
      <w:lvlJc w:val="left"/>
      <w:pPr>
        <w:ind w:left="6086" w:hanging="360"/>
      </w:pPr>
      <w:rPr>
        <w:rFonts w:ascii="Wingdings" w:hAnsi="Wingdings" w:hint="default"/>
      </w:rPr>
    </w:lvl>
    <w:lvl w:ilvl="6" w:tplc="FFFFFFFF" w:tentative="1">
      <w:start w:val="1"/>
      <w:numFmt w:val="bullet"/>
      <w:lvlText w:val=""/>
      <w:lvlJc w:val="left"/>
      <w:pPr>
        <w:ind w:left="6806" w:hanging="360"/>
      </w:pPr>
      <w:rPr>
        <w:rFonts w:ascii="Symbol" w:hAnsi="Symbol" w:hint="default"/>
      </w:rPr>
    </w:lvl>
    <w:lvl w:ilvl="7" w:tplc="FFFFFFFF" w:tentative="1">
      <w:start w:val="1"/>
      <w:numFmt w:val="bullet"/>
      <w:lvlText w:val="o"/>
      <w:lvlJc w:val="left"/>
      <w:pPr>
        <w:ind w:left="7526" w:hanging="360"/>
      </w:pPr>
      <w:rPr>
        <w:rFonts w:ascii="Courier New" w:hAnsi="Courier New" w:cs="Courier New" w:hint="default"/>
      </w:rPr>
    </w:lvl>
    <w:lvl w:ilvl="8" w:tplc="FFFFFFFF" w:tentative="1">
      <w:start w:val="1"/>
      <w:numFmt w:val="bullet"/>
      <w:lvlText w:val=""/>
      <w:lvlJc w:val="left"/>
      <w:pPr>
        <w:ind w:left="8246" w:hanging="360"/>
      </w:pPr>
      <w:rPr>
        <w:rFonts w:ascii="Wingdings" w:hAnsi="Wingdings" w:hint="default"/>
      </w:rPr>
    </w:lvl>
  </w:abstractNum>
  <w:abstractNum w:abstractNumId="13" w15:restartNumberingAfterBreak="0">
    <w:nsid w:val="1040288F"/>
    <w:multiLevelType w:val="hybridMultilevel"/>
    <w:tmpl w:val="709CA28C"/>
    <w:lvl w:ilvl="0" w:tplc="FFFFFFFF">
      <w:numFmt w:val="bullet"/>
      <w:lvlText w:val="-"/>
      <w:lvlJc w:val="left"/>
      <w:pPr>
        <w:ind w:left="1777"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D00327"/>
    <w:multiLevelType w:val="hybridMultilevel"/>
    <w:tmpl w:val="1C020002"/>
    <w:lvl w:ilvl="0" w:tplc="FFFFFFFF">
      <w:numFmt w:val="bullet"/>
      <w:lvlText w:val="-"/>
      <w:lvlJc w:val="left"/>
      <w:pPr>
        <w:ind w:left="1777"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AD31A1"/>
    <w:multiLevelType w:val="hybridMultilevel"/>
    <w:tmpl w:val="450E9DA2"/>
    <w:lvl w:ilvl="0" w:tplc="FFFFFFFF">
      <w:numFmt w:val="bullet"/>
      <w:lvlText w:val="-"/>
      <w:lvlJc w:val="left"/>
      <w:pPr>
        <w:ind w:left="1777"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FB5958"/>
    <w:multiLevelType w:val="hybridMultilevel"/>
    <w:tmpl w:val="BAAA83B6"/>
    <w:lvl w:ilvl="0" w:tplc="C01A5AEE">
      <w:start w:val="1"/>
      <w:numFmt w:val="decimal"/>
      <w:lvlText w:val="4.3.1.%1"/>
      <w:lvlJc w:val="left"/>
      <w:pPr>
        <w:ind w:left="1352" w:hanging="360"/>
      </w:pPr>
      <w:rPr>
        <w:rFonts w:hint="default"/>
      </w:rPr>
    </w:lvl>
    <w:lvl w:ilvl="1" w:tplc="04090019" w:tentative="1">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17" w15:restartNumberingAfterBreak="0">
    <w:nsid w:val="170966A9"/>
    <w:multiLevelType w:val="hybridMultilevel"/>
    <w:tmpl w:val="A4D8674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94513A"/>
    <w:multiLevelType w:val="multilevel"/>
    <w:tmpl w:val="106A30D0"/>
    <w:lvl w:ilvl="0">
      <w:start w:val="1"/>
      <w:numFmt w:val="decimal"/>
      <w:lvlText w:val="%1."/>
      <w:lvlJc w:val="left"/>
      <w:pPr>
        <w:tabs>
          <w:tab w:val="num" w:pos="720"/>
        </w:tabs>
        <w:ind w:left="720" w:hanging="360"/>
      </w:pPr>
    </w:lvl>
    <w:lvl w:ilvl="1">
      <w:start w:val="1"/>
      <w:numFmt w:val="bullet"/>
      <w:lvlText w:val=""/>
      <w:lvlJc w:val="left"/>
      <w:pPr>
        <w:ind w:left="1211" w:hanging="360"/>
      </w:pPr>
      <w:rPr>
        <w:rFonts w:ascii="Symbol" w:hAnsi="Symbol" w:hint="default"/>
      </w:rPr>
    </w:lvl>
    <w:lvl w:ilvl="2">
      <w:start w:val="1"/>
      <w:numFmt w:val="bullet"/>
      <w:lvlText w:val=""/>
      <w:lvlJc w:val="left"/>
      <w:pPr>
        <w:tabs>
          <w:tab w:val="num" w:pos="1637"/>
        </w:tabs>
        <w:ind w:left="1637"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84B2F59"/>
    <w:multiLevelType w:val="hybridMultilevel"/>
    <w:tmpl w:val="0A60754E"/>
    <w:lvl w:ilvl="0" w:tplc="544C63C0">
      <w:start w:val="1"/>
      <w:numFmt w:val="decimal"/>
      <w:lvlText w:val="4.3.2.%1"/>
      <w:lvlJc w:val="left"/>
      <w:pPr>
        <w:ind w:left="149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36B88710">
      <w:start w:val="1"/>
      <w:numFmt w:val="decimal"/>
      <w:lvlText w:val="4.3.2.%4"/>
      <w:lvlJc w:val="left"/>
      <w:pPr>
        <w:ind w:left="1494"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88B4D35"/>
    <w:multiLevelType w:val="hybridMultilevel"/>
    <w:tmpl w:val="7602A406"/>
    <w:lvl w:ilvl="0" w:tplc="042A0019">
      <w:start w:val="1"/>
      <w:numFmt w:val="lowerLetter"/>
      <w:lvlText w:val="%1."/>
      <w:lvlJc w:val="left"/>
      <w:pPr>
        <w:ind w:left="1069" w:hanging="360"/>
      </w:pPr>
    </w:lvl>
    <w:lvl w:ilvl="1" w:tplc="042A0019" w:tentative="1">
      <w:start w:val="1"/>
      <w:numFmt w:val="lowerLetter"/>
      <w:lvlText w:val="%2."/>
      <w:lvlJc w:val="left"/>
      <w:pPr>
        <w:ind w:left="1789" w:hanging="360"/>
      </w:pPr>
    </w:lvl>
    <w:lvl w:ilvl="2" w:tplc="042A001B" w:tentative="1">
      <w:start w:val="1"/>
      <w:numFmt w:val="lowerRoman"/>
      <w:lvlText w:val="%3."/>
      <w:lvlJc w:val="right"/>
      <w:pPr>
        <w:ind w:left="2509" w:hanging="180"/>
      </w:pPr>
    </w:lvl>
    <w:lvl w:ilvl="3" w:tplc="042A000F" w:tentative="1">
      <w:start w:val="1"/>
      <w:numFmt w:val="decimal"/>
      <w:lvlText w:val="%4."/>
      <w:lvlJc w:val="left"/>
      <w:pPr>
        <w:ind w:left="3229" w:hanging="360"/>
      </w:p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21" w15:restartNumberingAfterBreak="0">
    <w:nsid w:val="1BEC62FE"/>
    <w:multiLevelType w:val="hybridMultilevel"/>
    <w:tmpl w:val="534AB58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1C5D5C67"/>
    <w:multiLevelType w:val="hybridMultilevel"/>
    <w:tmpl w:val="EC842C88"/>
    <w:lvl w:ilvl="0" w:tplc="04090019">
      <w:start w:val="1"/>
      <w:numFmt w:val="lowerLetter"/>
      <w:lvlText w:val="%1."/>
      <w:lvlJc w:val="left"/>
      <w:pPr>
        <w:ind w:left="1494" w:hanging="360"/>
      </w:pPr>
      <w:rPr>
        <w:rFonts w:hint="default"/>
      </w:r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23" w15:restartNumberingAfterBreak="0">
    <w:nsid w:val="1CB332F9"/>
    <w:multiLevelType w:val="hybridMultilevel"/>
    <w:tmpl w:val="1C0E8EDC"/>
    <w:lvl w:ilvl="0" w:tplc="11707CE4">
      <w:numFmt w:val="bullet"/>
      <w:lvlText w:val="-"/>
      <w:lvlJc w:val="left"/>
      <w:pPr>
        <w:ind w:left="2203"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11707CE4">
      <w:numFmt w:val="bullet"/>
      <w:lvlText w:val="-"/>
      <w:lvlJc w:val="left"/>
      <w:pPr>
        <w:ind w:left="121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3F27AA"/>
    <w:multiLevelType w:val="hybridMultilevel"/>
    <w:tmpl w:val="A0E84F80"/>
    <w:lvl w:ilvl="0" w:tplc="90A825F4">
      <w:start w:val="1"/>
      <w:numFmt w:val="lowerRoman"/>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5" w15:restartNumberingAfterBreak="0">
    <w:nsid w:val="1E0A2D57"/>
    <w:multiLevelType w:val="hybridMultilevel"/>
    <w:tmpl w:val="1E88ACD8"/>
    <w:lvl w:ilvl="0" w:tplc="14F2C60C">
      <w:start w:val="1"/>
      <w:numFmt w:val="decimal"/>
      <w:lvlText w:val="5.%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6" w15:restartNumberingAfterBreak="0">
    <w:nsid w:val="22541E5A"/>
    <w:multiLevelType w:val="multilevel"/>
    <w:tmpl w:val="294222DC"/>
    <w:lvl w:ilvl="0">
      <w:start w:val="3"/>
      <w:numFmt w:val="decimal"/>
      <w:lvlText w:val="%1"/>
      <w:lvlJc w:val="left"/>
      <w:pPr>
        <w:ind w:left="1547" w:hanging="1080"/>
      </w:pPr>
      <w:rPr>
        <w:rFonts w:hint="default"/>
        <w:lang w:val="vi" w:eastAsia="en-US" w:bidi="ar-SA"/>
      </w:rPr>
    </w:lvl>
    <w:lvl w:ilvl="1">
      <w:start w:val="1"/>
      <w:numFmt w:val="decimal"/>
      <w:lvlText w:val="%1.%2."/>
      <w:lvlJc w:val="left"/>
      <w:pPr>
        <w:ind w:left="1547" w:hanging="108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2988" w:hanging="720"/>
      </w:pPr>
      <w:rPr>
        <w:rFonts w:ascii="Times New Roman" w:eastAsia="Times New Roman" w:hAnsi="Times New Roman" w:cs="Times New Roman" w:hint="default"/>
        <w:b/>
        <w:bCs/>
        <w:i w:val="0"/>
        <w:iCs w:val="0"/>
        <w:spacing w:val="-3"/>
        <w:w w:val="100"/>
        <w:sz w:val="26"/>
        <w:szCs w:val="26"/>
        <w:lang w:val="vi" w:eastAsia="en-US" w:bidi="ar-SA"/>
      </w:rPr>
    </w:lvl>
    <w:lvl w:ilvl="3">
      <w:start w:val="1"/>
      <w:numFmt w:val="decimal"/>
      <w:lvlText w:val="%1.%2.%3.%4."/>
      <w:lvlJc w:val="left"/>
      <w:pPr>
        <w:ind w:left="3708" w:hanging="1080"/>
      </w:pPr>
      <w:rPr>
        <w:rFonts w:ascii="Times New Roman" w:eastAsia="Times New Roman" w:hAnsi="Times New Roman" w:cs="Times New Roman" w:hint="default"/>
        <w:b/>
        <w:bCs/>
        <w:i w:val="0"/>
        <w:iCs w:val="0"/>
        <w:spacing w:val="-3"/>
        <w:w w:val="100"/>
        <w:sz w:val="26"/>
        <w:szCs w:val="26"/>
        <w:lang w:val="vi" w:eastAsia="en-US" w:bidi="ar-SA"/>
      </w:rPr>
    </w:lvl>
    <w:lvl w:ilvl="4">
      <w:numFmt w:val="bullet"/>
      <w:lvlText w:val="•"/>
      <w:lvlJc w:val="left"/>
      <w:pPr>
        <w:ind w:left="5531" w:hanging="1080"/>
      </w:pPr>
      <w:rPr>
        <w:rFonts w:hint="default"/>
        <w:lang w:val="vi" w:eastAsia="en-US" w:bidi="ar-SA"/>
      </w:rPr>
    </w:lvl>
    <w:lvl w:ilvl="5">
      <w:numFmt w:val="bullet"/>
      <w:lvlText w:val="•"/>
      <w:lvlJc w:val="left"/>
      <w:pPr>
        <w:ind w:left="6447" w:hanging="1080"/>
      </w:pPr>
      <w:rPr>
        <w:rFonts w:hint="default"/>
        <w:lang w:val="vi" w:eastAsia="en-US" w:bidi="ar-SA"/>
      </w:rPr>
    </w:lvl>
    <w:lvl w:ilvl="6">
      <w:numFmt w:val="bullet"/>
      <w:lvlText w:val="•"/>
      <w:lvlJc w:val="left"/>
      <w:pPr>
        <w:ind w:left="7362" w:hanging="1080"/>
      </w:pPr>
      <w:rPr>
        <w:rFonts w:hint="default"/>
        <w:lang w:val="vi" w:eastAsia="en-US" w:bidi="ar-SA"/>
      </w:rPr>
    </w:lvl>
    <w:lvl w:ilvl="7">
      <w:numFmt w:val="bullet"/>
      <w:lvlText w:val="•"/>
      <w:lvlJc w:val="left"/>
      <w:pPr>
        <w:ind w:left="8278" w:hanging="1080"/>
      </w:pPr>
      <w:rPr>
        <w:rFonts w:hint="default"/>
        <w:lang w:val="vi" w:eastAsia="en-US" w:bidi="ar-SA"/>
      </w:rPr>
    </w:lvl>
    <w:lvl w:ilvl="8">
      <w:numFmt w:val="bullet"/>
      <w:lvlText w:val="•"/>
      <w:lvlJc w:val="left"/>
      <w:pPr>
        <w:ind w:left="9194" w:hanging="1080"/>
      </w:pPr>
      <w:rPr>
        <w:rFonts w:hint="default"/>
        <w:lang w:val="vi" w:eastAsia="en-US" w:bidi="ar-SA"/>
      </w:rPr>
    </w:lvl>
  </w:abstractNum>
  <w:abstractNum w:abstractNumId="27" w15:restartNumberingAfterBreak="0">
    <w:nsid w:val="24D24550"/>
    <w:multiLevelType w:val="hybridMultilevel"/>
    <w:tmpl w:val="92ECE846"/>
    <w:lvl w:ilvl="0" w:tplc="11707CE4">
      <w:numFmt w:val="bullet"/>
      <w:lvlText w:val="-"/>
      <w:lvlJc w:val="left"/>
      <w:pPr>
        <w:ind w:left="2061"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28" w15:restartNumberingAfterBreak="0">
    <w:nsid w:val="2873078D"/>
    <w:multiLevelType w:val="hybridMultilevel"/>
    <w:tmpl w:val="B406B88C"/>
    <w:lvl w:ilvl="0" w:tplc="04090001">
      <w:start w:val="1"/>
      <w:numFmt w:val="bullet"/>
      <w:lvlText w:val=""/>
      <w:lvlJc w:val="left"/>
      <w:pPr>
        <w:ind w:left="2486" w:hanging="360"/>
      </w:pPr>
      <w:rPr>
        <w:rFonts w:ascii="Symbol" w:hAnsi="Symbol" w:hint="default"/>
      </w:rPr>
    </w:lvl>
    <w:lvl w:ilvl="1" w:tplc="04090003" w:tentative="1">
      <w:start w:val="1"/>
      <w:numFmt w:val="bullet"/>
      <w:lvlText w:val="o"/>
      <w:lvlJc w:val="left"/>
      <w:pPr>
        <w:ind w:left="3206" w:hanging="360"/>
      </w:pPr>
      <w:rPr>
        <w:rFonts w:ascii="Courier New" w:hAnsi="Courier New" w:cs="Courier New" w:hint="default"/>
      </w:rPr>
    </w:lvl>
    <w:lvl w:ilvl="2" w:tplc="04090005" w:tentative="1">
      <w:start w:val="1"/>
      <w:numFmt w:val="bullet"/>
      <w:lvlText w:val=""/>
      <w:lvlJc w:val="left"/>
      <w:pPr>
        <w:ind w:left="3926" w:hanging="360"/>
      </w:pPr>
      <w:rPr>
        <w:rFonts w:ascii="Wingdings" w:hAnsi="Wingdings" w:hint="default"/>
      </w:rPr>
    </w:lvl>
    <w:lvl w:ilvl="3" w:tplc="04090001" w:tentative="1">
      <w:start w:val="1"/>
      <w:numFmt w:val="bullet"/>
      <w:lvlText w:val=""/>
      <w:lvlJc w:val="left"/>
      <w:pPr>
        <w:ind w:left="4646" w:hanging="360"/>
      </w:pPr>
      <w:rPr>
        <w:rFonts w:ascii="Symbol" w:hAnsi="Symbol" w:hint="default"/>
      </w:rPr>
    </w:lvl>
    <w:lvl w:ilvl="4" w:tplc="04090003" w:tentative="1">
      <w:start w:val="1"/>
      <w:numFmt w:val="bullet"/>
      <w:lvlText w:val="o"/>
      <w:lvlJc w:val="left"/>
      <w:pPr>
        <w:ind w:left="5366" w:hanging="360"/>
      </w:pPr>
      <w:rPr>
        <w:rFonts w:ascii="Courier New" w:hAnsi="Courier New" w:cs="Courier New" w:hint="default"/>
      </w:rPr>
    </w:lvl>
    <w:lvl w:ilvl="5" w:tplc="04090005" w:tentative="1">
      <w:start w:val="1"/>
      <w:numFmt w:val="bullet"/>
      <w:lvlText w:val=""/>
      <w:lvlJc w:val="left"/>
      <w:pPr>
        <w:ind w:left="6086" w:hanging="360"/>
      </w:pPr>
      <w:rPr>
        <w:rFonts w:ascii="Wingdings" w:hAnsi="Wingdings" w:hint="default"/>
      </w:rPr>
    </w:lvl>
    <w:lvl w:ilvl="6" w:tplc="04090001" w:tentative="1">
      <w:start w:val="1"/>
      <w:numFmt w:val="bullet"/>
      <w:lvlText w:val=""/>
      <w:lvlJc w:val="left"/>
      <w:pPr>
        <w:ind w:left="6806" w:hanging="360"/>
      </w:pPr>
      <w:rPr>
        <w:rFonts w:ascii="Symbol" w:hAnsi="Symbol" w:hint="default"/>
      </w:rPr>
    </w:lvl>
    <w:lvl w:ilvl="7" w:tplc="04090003" w:tentative="1">
      <w:start w:val="1"/>
      <w:numFmt w:val="bullet"/>
      <w:lvlText w:val="o"/>
      <w:lvlJc w:val="left"/>
      <w:pPr>
        <w:ind w:left="7526" w:hanging="360"/>
      </w:pPr>
      <w:rPr>
        <w:rFonts w:ascii="Courier New" w:hAnsi="Courier New" w:cs="Courier New" w:hint="default"/>
      </w:rPr>
    </w:lvl>
    <w:lvl w:ilvl="8" w:tplc="04090005" w:tentative="1">
      <w:start w:val="1"/>
      <w:numFmt w:val="bullet"/>
      <w:lvlText w:val=""/>
      <w:lvlJc w:val="left"/>
      <w:pPr>
        <w:ind w:left="8246" w:hanging="360"/>
      </w:pPr>
      <w:rPr>
        <w:rFonts w:ascii="Wingdings" w:hAnsi="Wingdings" w:hint="default"/>
      </w:rPr>
    </w:lvl>
  </w:abstractNum>
  <w:abstractNum w:abstractNumId="29" w15:restartNumberingAfterBreak="0">
    <w:nsid w:val="289A542F"/>
    <w:multiLevelType w:val="multilevel"/>
    <w:tmpl w:val="B7F83550"/>
    <w:lvl w:ilvl="0">
      <w:numFmt w:val="bullet"/>
      <w:lvlText w:val="-"/>
      <w:lvlJc w:val="left"/>
      <w:pPr>
        <w:tabs>
          <w:tab w:val="num" w:pos="1210"/>
        </w:tabs>
        <w:ind w:left="121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entative="1">
      <w:start w:val="1"/>
      <w:numFmt w:val="bullet"/>
      <w:lvlText w:val="o"/>
      <w:lvlJc w:val="left"/>
      <w:pPr>
        <w:tabs>
          <w:tab w:val="num" w:pos="1930"/>
        </w:tabs>
        <w:ind w:left="1930" w:hanging="360"/>
      </w:pPr>
      <w:rPr>
        <w:rFonts w:ascii="Courier New" w:hAnsi="Courier New" w:hint="default"/>
        <w:sz w:val="20"/>
      </w:rPr>
    </w:lvl>
    <w:lvl w:ilvl="2" w:tentative="1">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30" w15:restartNumberingAfterBreak="0">
    <w:nsid w:val="29444AFE"/>
    <w:multiLevelType w:val="hybridMultilevel"/>
    <w:tmpl w:val="CC160BC6"/>
    <w:lvl w:ilvl="0" w:tplc="9B069FB0">
      <w:start w:val="1"/>
      <w:numFmt w:val="decimal"/>
      <w:lvlText w:val="4.1.%1"/>
      <w:lvlJc w:val="left"/>
      <w:pPr>
        <w:ind w:left="1210" w:hanging="360"/>
      </w:pPr>
      <w:rPr>
        <w:rFonts w:ascii="Times New Roman" w:eastAsia="Times New Roman" w:hAnsi="Times New Roman" w:cs="Times New Roman" w:hint="default"/>
        <w:b w:val="0"/>
        <w:bCs w:val="0"/>
        <w:i w:val="0"/>
        <w:iCs w:val="0"/>
        <w:spacing w:val="-3"/>
        <w:w w:val="100"/>
        <w:sz w:val="26"/>
        <w:szCs w:val="26"/>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1" w15:restartNumberingAfterBreak="0">
    <w:nsid w:val="296F550A"/>
    <w:multiLevelType w:val="multilevel"/>
    <w:tmpl w:val="294222DC"/>
    <w:lvl w:ilvl="0">
      <w:start w:val="3"/>
      <w:numFmt w:val="decimal"/>
      <w:lvlText w:val="%1"/>
      <w:lvlJc w:val="left"/>
      <w:pPr>
        <w:ind w:left="1547" w:hanging="1080"/>
      </w:pPr>
      <w:rPr>
        <w:rFonts w:hint="default"/>
        <w:lang w:val="vi" w:eastAsia="en-US" w:bidi="ar-SA"/>
      </w:rPr>
    </w:lvl>
    <w:lvl w:ilvl="1">
      <w:start w:val="1"/>
      <w:numFmt w:val="decimal"/>
      <w:lvlText w:val="%1.%2."/>
      <w:lvlJc w:val="left"/>
      <w:pPr>
        <w:ind w:left="1547" w:hanging="108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2988" w:hanging="720"/>
      </w:pPr>
      <w:rPr>
        <w:rFonts w:ascii="Times New Roman" w:eastAsia="Times New Roman" w:hAnsi="Times New Roman" w:cs="Times New Roman" w:hint="default"/>
        <w:b/>
        <w:bCs/>
        <w:i w:val="0"/>
        <w:iCs w:val="0"/>
        <w:spacing w:val="-3"/>
        <w:w w:val="100"/>
        <w:sz w:val="26"/>
        <w:szCs w:val="26"/>
        <w:lang w:val="vi" w:eastAsia="en-US" w:bidi="ar-SA"/>
      </w:rPr>
    </w:lvl>
    <w:lvl w:ilvl="3">
      <w:start w:val="1"/>
      <w:numFmt w:val="decimal"/>
      <w:lvlText w:val="%1.%2.%3.%4."/>
      <w:lvlJc w:val="left"/>
      <w:pPr>
        <w:ind w:left="3348" w:hanging="1080"/>
      </w:pPr>
      <w:rPr>
        <w:rFonts w:ascii="Times New Roman" w:eastAsia="Times New Roman" w:hAnsi="Times New Roman" w:cs="Times New Roman" w:hint="default"/>
        <w:b/>
        <w:bCs/>
        <w:i w:val="0"/>
        <w:iCs w:val="0"/>
        <w:spacing w:val="-3"/>
        <w:w w:val="100"/>
        <w:sz w:val="26"/>
        <w:szCs w:val="26"/>
        <w:lang w:val="vi" w:eastAsia="en-US" w:bidi="ar-SA"/>
      </w:rPr>
    </w:lvl>
    <w:lvl w:ilvl="4">
      <w:numFmt w:val="bullet"/>
      <w:lvlText w:val="•"/>
      <w:lvlJc w:val="left"/>
      <w:pPr>
        <w:ind w:left="5531" w:hanging="1080"/>
      </w:pPr>
      <w:rPr>
        <w:rFonts w:hint="default"/>
        <w:lang w:val="vi" w:eastAsia="en-US" w:bidi="ar-SA"/>
      </w:rPr>
    </w:lvl>
    <w:lvl w:ilvl="5">
      <w:numFmt w:val="bullet"/>
      <w:lvlText w:val="•"/>
      <w:lvlJc w:val="left"/>
      <w:pPr>
        <w:ind w:left="6447" w:hanging="1080"/>
      </w:pPr>
      <w:rPr>
        <w:rFonts w:hint="default"/>
        <w:lang w:val="vi" w:eastAsia="en-US" w:bidi="ar-SA"/>
      </w:rPr>
    </w:lvl>
    <w:lvl w:ilvl="6">
      <w:numFmt w:val="bullet"/>
      <w:lvlText w:val="•"/>
      <w:lvlJc w:val="left"/>
      <w:pPr>
        <w:ind w:left="7362" w:hanging="1080"/>
      </w:pPr>
      <w:rPr>
        <w:rFonts w:hint="default"/>
        <w:lang w:val="vi" w:eastAsia="en-US" w:bidi="ar-SA"/>
      </w:rPr>
    </w:lvl>
    <w:lvl w:ilvl="7">
      <w:numFmt w:val="bullet"/>
      <w:lvlText w:val="•"/>
      <w:lvlJc w:val="left"/>
      <w:pPr>
        <w:ind w:left="8278" w:hanging="1080"/>
      </w:pPr>
      <w:rPr>
        <w:rFonts w:hint="default"/>
        <w:lang w:val="vi" w:eastAsia="en-US" w:bidi="ar-SA"/>
      </w:rPr>
    </w:lvl>
    <w:lvl w:ilvl="8">
      <w:numFmt w:val="bullet"/>
      <w:lvlText w:val="•"/>
      <w:lvlJc w:val="left"/>
      <w:pPr>
        <w:ind w:left="9194" w:hanging="1080"/>
      </w:pPr>
      <w:rPr>
        <w:rFonts w:hint="default"/>
        <w:lang w:val="vi" w:eastAsia="en-US" w:bidi="ar-SA"/>
      </w:rPr>
    </w:lvl>
  </w:abstractNum>
  <w:abstractNum w:abstractNumId="32" w15:restartNumberingAfterBreak="0">
    <w:nsid w:val="2AA8289B"/>
    <w:multiLevelType w:val="hybridMultilevel"/>
    <w:tmpl w:val="A4D037EE"/>
    <w:lvl w:ilvl="0" w:tplc="32F2CC22">
      <w:numFmt w:val="bullet"/>
      <w:lvlText w:val="-"/>
      <w:lvlJc w:val="left"/>
      <w:pPr>
        <w:ind w:left="2203"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33" w15:restartNumberingAfterBreak="0">
    <w:nsid w:val="2DE44137"/>
    <w:multiLevelType w:val="hybridMultilevel"/>
    <w:tmpl w:val="4E743356"/>
    <w:lvl w:ilvl="0" w:tplc="32F2CC22">
      <w:numFmt w:val="bullet"/>
      <w:lvlText w:val="-"/>
      <w:lvlJc w:val="left"/>
      <w:pPr>
        <w:ind w:left="2551"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3271" w:hanging="360"/>
      </w:pPr>
      <w:rPr>
        <w:rFonts w:ascii="Courier New" w:hAnsi="Courier New" w:cs="Courier New" w:hint="default"/>
      </w:rPr>
    </w:lvl>
    <w:lvl w:ilvl="2" w:tplc="04090005" w:tentative="1">
      <w:start w:val="1"/>
      <w:numFmt w:val="bullet"/>
      <w:lvlText w:val=""/>
      <w:lvlJc w:val="left"/>
      <w:pPr>
        <w:ind w:left="3991" w:hanging="360"/>
      </w:pPr>
      <w:rPr>
        <w:rFonts w:ascii="Wingdings" w:hAnsi="Wingdings" w:hint="default"/>
      </w:rPr>
    </w:lvl>
    <w:lvl w:ilvl="3" w:tplc="04090001" w:tentative="1">
      <w:start w:val="1"/>
      <w:numFmt w:val="bullet"/>
      <w:lvlText w:val=""/>
      <w:lvlJc w:val="left"/>
      <w:pPr>
        <w:ind w:left="4711" w:hanging="360"/>
      </w:pPr>
      <w:rPr>
        <w:rFonts w:ascii="Symbol" w:hAnsi="Symbol" w:hint="default"/>
      </w:rPr>
    </w:lvl>
    <w:lvl w:ilvl="4" w:tplc="04090003" w:tentative="1">
      <w:start w:val="1"/>
      <w:numFmt w:val="bullet"/>
      <w:lvlText w:val="o"/>
      <w:lvlJc w:val="left"/>
      <w:pPr>
        <w:ind w:left="5431" w:hanging="360"/>
      </w:pPr>
      <w:rPr>
        <w:rFonts w:ascii="Courier New" w:hAnsi="Courier New" w:cs="Courier New" w:hint="default"/>
      </w:rPr>
    </w:lvl>
    <w:lvl w:ilvl="5" w:tplc="04090005" w:tentative="1">
      <w:start w:val="1"/>
      <w:numFmt w:val="bullet"/>
      <w:lvlText w:val=""/>
      <w:lvlJc w:val="left"/>
      <w:pPr>
        <w:ind w:left="6151" w:hanging="360"/>
      </w:pPr>
      <w:rPr>
        <w:rFonts w:ascii="Wingdings" w:hAnsi="Wingdings" w:hint="default"/>
      </w:rPr>
    </w:lvl>
    <w:lvl w:ilvl="6" w:tplc="04090001" w:tentative="1">
      <w:start w:val="1"/>
      <w:numFmt w:val="bullet"/>
      <w:lvlText w:val=""/>
      <w:lvlJc w:val="left"/>
      <w:pPr>
        <w:ind w:left="6871" w:hanging="360"/>
      </w:pPr>
      <w:rPr>
        <w:rFonts w:ascii="Symbol" w:hAnsi="Symbol" w:hint="default"/>
      </w:rPr>
    </w:lvl>
    <w:lvl w:ilvl="7" w:tplc="04090003" w:tentative="1">
      <w:start w:val="1"/>
      <w:numFmt w:val="bullet"/>
      <w:lvlText w:val="o"/>
      <w:lvlJc w:val="left"/>
      <w:pPr>
        <w:ind w:left="7591" w:hanging="360"/>
      </w:pPr>
      <w:rPr>
        <w:rFonts w:ascii="Courier New" w:hAnsi="Courier New" w:cs="Courier New" w:hint="default"/>
      </w:rPr>
    </w:lvl>
    <w:lvl w:ilvl="8" w:tplc="04090005" w:tentative="1">
      <w:start w:val="1"/>
      <w:numFmt w:val="bullet"/>
      <w:lvlText w:val=""/>
      <w:lvlJc w:val="left"/>
      <w:pPr>
        <w:ind w:left="8311" w:hanging="360"/>
      </w:pPr>
      <w:rPr>
        <w:rFonts w:ascii="Wingdings" w:hAnsi="Wingdings" w:hint="default"/>
      </w:rPr>
    </w:lvl>
  </w:abstractNum>
  <w:abstractNum w:abstractNumId="34" w15:restartNumberingAfterBreak="0">
    <w:nsid w:val="375D1FE8"/>
    <w:multiLevelType w:val="hybridMultilevel"/>
    <w:tmpl w:val="6FE8A190"/>
    <w:lvl w:ilvl="0" w:tplc="04090001">
      <w:start w:val="1"/>
      <w:numFmt w:val="bullet"/>
      <w:lvlText w:val=""/>
      <w:lvlJc w:val="left"/>
      <w:pPr>
        <w:ind w:left="2486" w:hanging="360"/>
      </w:pPr>
      <w:rPr>
        <w:rFonts w:ascii="Symbol" w:hAnsi="Symbol" w:hint="default"/>
      </w:rPr>
    </w:lvl>
    <w:lvl w:ilvl="1" w:tplc="04090003" w:tentative="1">
      <w:start w:val="1"/>
      <w:numFmt w:val="bullet"/>
      <w:lvlText w:val="o"/>
      <w:lvlJc w:val="left"/>
      <w:pPr>
        <w:ind w:left="3206" w:hanging="360"/>
      </w:pPr>
      <w:rPr>
        <w:rFonts w:ascii="Courier New" w:hAnsi="Courier New" w:cs="Courier New" w:hint="default"/>
      </w:rPr>
    </w:lvl>
    <w:lvl w:ilvl="2" w:tplc="04090005" w:tentative="1">
      <w:start w:val="1"/>
      <w:numFmt w:val="bullet"/>
      <w:lvlText w:val=""/>
      <w:lvlJc w:val="left"/>
      <w:pPr>
        <w:ind w:left="3926" w:hanging="360"/>
      </w:pPr>
      <w:rPr>
        <w:rFonts w:ascii="Wingdings" w:hAnsi="Wingdings" w:hint="default"/>
      </w:rPr>
    </w:lvl>
    <w:lvl w:ilvl="3" w:tplc="04090001" w:tentative="1">
      <w:start w:val="1"/>
      <w:numFmt w:val="bullet"/>
      <w:lvlText w:val=""/>
      <w:lvlJc w:val="left"/>
      <w:pPr>
        <w:ind w:left="4646" w:hanging="360"/>
      </w:pPr>
      <w:rPr>
        <w:rFonts w:ascii="Symbol" w:hAnsi="Symbol" w:hint="default"/>
      </w:rPr>
    </w:lvl>
    <w:lvl w:ilvl="4" w:tplc="04090003" w:tentative="1">
      <w:start w:val="1"/>
      <w:numFmt w:val="bullet"/>
      <w:lvlText w:val="o"/>
      <w:lvlJc w:val="left"/>
      <w:pPr>
        <w:ind w:left="5366" w:hanging="360"/>
      </w:pPr>
      <w:rPr>
        <w:rFonts w:ascii="Courier New" w:hAnsi="Courier New" w:cs="Courier New" w:hint="default"/>
      </w:rPr>
    </w:lvl>
    <w:lvl w:ilvl="5" w:tplc="04090005" w:tentative="1">
      <w:start w:val="1"/>
      <w:numFmt w:val="bullet"/>
      <w:lvlText w:val=""/>
      <w:lvlJc w:val="left"/>
      <w:pPr>
        <w:ind w:left="6086" w:hanging="360"/>
      </w:pPr>
      <w:rPr>
        <w:rFonts w:ascii="Wingdings" w:hAnsi="Wingdings" w:hint="default"/>
      </w:rPr>
    </w:lvl>
    <w:lvl w:ilvl="6" w:tplc="04090001" w:tentative="1">
      <w:start w:val="1"/>
      <w:numFmt w:val="bullet"/>
      <w:lvlText w:val=""/>
      <w:lvlJc w:val="left"/>
      <w:pPr>
        <w:ind w:left="6806" w:hanging="360"/>
      </w:pPr>
      <w:rPr>
        <w:rFonts w:ascii="Symbol" w:hAnsi="Symbol" w:hint="default"/>
      </w:rPr>
    </w:lvl>
    <w:lvl w:ilvl="7" w:tplc="04090003" w:tentative="1">
      <w:start w:val="1"/>
      <w:numFmt w:val="bullet"/>
      <w:lvlText w:val="o"/>
      <w:lvlJc w:val="left"/>
      <w:pPr>
        <w:ind w:left="7526" w:hanging="360"/>
      </w:pPr>
      <w:rPr>
        <w:rFonts w:ascii="Courier New" w:hAnsi="Courier New" w:cs="Courier New" w:hint="default"/>
      </w:rPr>
    </w:lvl>
    <w:lvl w:ilvl="8" w:tplc="04090005" w:tentative="1">
      <w:start w:val="1"/>
      <w:numFmt w:val="bullet"/>
      <w:lvlText w:val=""/>
      <w:lvlJc w:val="left"/>
      <w:pPr>
        <w:ind w:left="8246" w:hanging="360"/>
      </w:pPr>
      <w:rPr>
        <w:rFonts w:ascii="Wingdings" w:hAnsi="Wingdings" w:hint="default"/>
      </w:rPr>
    </w:lvl>
  </w:abstractNum>
  <w:abstractNum w:abstractNumId="35" w15:restartNumberingAfterBreak="0">
    <w:nsid w:val="37E810B9"/>
    <w:multiLevelType w:val="multilevel"/>
    <w:tmpl w:val="B628C8F6"/>
    <w:lvl w:ilvl="0">
      <w:numFmt w:val="bullet"/>
      <w:lvlText w:val="-"/>
      <w:lvlJc w:val="left"/>
      <w:pPr>
        <w:tabs>
          <w:tab w:val="num" w:pos="1210"/>
        </w:tabs>
        <w:ind w:left="121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entative="1">
      <w:start w:val="1"/>
      <w:numFmt w:val="bullet"/>
      <w:lvlText w:val="o"/>
      <w:lvlJc w:val="left"/>
      <w:pPr>
        <w:tabs>
          <w:tab w:val="num" w:pos="1930"/>
        </w:tabs>
        <w:ind w:left="1930" w:hanging="360"/>
      </w:pPr>
      <w:rPr>
        <w:rFonts w:ascii="Courier New" w:hAnsi="Courier New" w:hint="default"/>
        <w:sz w:val="20"/>
      </w:rPr>
    </w:lvl>
    <w:lvl w:ilvl="2" w:tentative="1">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36" w15:restartNumberingAfterBreak="0">
    <w:nsid w:val="39565781"/>
    <w:multiLevelType w:val="hybridMultilevel"/>
    <w:tmpl w:val="89DE7B44"/>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3AC37D95"/>
    <w:multiLevelType w:val="hybridMultilevel"/>
    <w:tmpl w:val="531EFCD2"/>
    <w:lvl w:ilvl="0" w:tplc="FFFFFFFF">
      <w:numFmt w:val="bullet"/>
      <w:lvlText w:val="-"/>
      <w:lvlJc w:val="left"/>
      <w:pPr>
        <w:ind w:left="1777"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11707CE4">
      <w:numFmt w:val="bullet"/>
      <w:lvlText w:val="-"/>
      <w:lvlJc w:val="left"/>
      <w:pPr>
        <w:ind w:left="1286" w:hanging="360"/>
      </w:pPr>
      <w:rPr>
        <w:rFonts w:ascii="Times New Roman" w:eastAsia="Times New Roman" w:hAnsi="Times New Roman" w:cs="Times New Roman" w:hint="default"/>
        <w:b w:val="0"/>
        <w:bCs w:val="0"/>
        <w:i w:val="0"/>
        <w:iCs w:val="0"/>
        <w:spacing w:val="0"/>
        <w:w w:val="100"/>
        <w:sz w:val="26"/>
        <w:szCs w:val="26"/>
        <w:lang w:val="vi" w:eastAsia="en-US" w:bidi="ar-SA"/>
      </w:rPr>
    </w:lvl>
    <w:lvl w:ilvl="2" w:tplc="FFFFFFFF">
      <w:numFmt w:val="bullet"/>
      <w:lvlText w:val="•"/>
      <w:lvlJc w:val="left"/>
      <w:pPr>
        <w:ind w:left="3522" w:hanging="360"/>
      </w:pPr>
      <w:rPr>
        <w:rFonts w:hint="default"/>
        <w:lang w:val="vi" w:eastAsia="en-US" w:bidi="ar-SA"/>
      </w:rPr>
    </w:lvl>
    <w:lvl w:ilvl="3" w:tplc="FFFFFFFF">
      <w:numFmt w:val="bullet"/>
      <w:lvlText w:val="•"/>
      <w:lvlJc w:val="left"/>
      <w:pPr>
        <w:ind w:left="4398" w:hanging="360"/>
      </w:pPr>
      <w:rPr>
        <w:rFonts w:hint="default"/>
        <w:lang w:val="vi" w:eastAsia="en-US" w:bidi="ar-SA"/>
      </w:rPr>
    </w:lvl>
    <w:lvl w:ilvl="4" w:tplc="FFFFFFFF">
      <w:numFmt w:val="bullet"/>
      <w:lvlText w:val="•"/>
      <w:lvlJc w:val="left"/>
      <w:pPr>
        <w:ind w:left="5275" w:hanging="360"/>
      </w:pPr>
      <w:rPr>
        <w:rFonts w:hint="default"/>
        <w:lang w:val="vi" w:eastAsia="en-US" w:bidi="ar-SA"/>
      </w:rPr>
    </w:lvl>
    <w:lvl w:ilvl="5" w:tplc="FFFFFFFF">
      <w:numFmt w:val="bullet"/>
      <w:lvlText w:val="•"/>
      <w:lvlJc w:val="left"/>
      <w:pPr>
        <w:ind w:left="6151" w:hanging="360"/>
      </w:pPr>
      <w:rPr>
        <w:rFonts w:hint="default"/>
        <w:lang w:val="vi" w:eastAsia="en-US" w:bidi="ar-SA"/>
      </w:rPr>
    </w:lvl>
    <w:lvl w:ilvl="6" w:tplc="FFFFFFFF">
      <w:numFmt w:val="bullet"/>
      <w:lvlText w:val="•"/>
      <w:lvlJc w:val="left"/>
      <w:pPr>
        <w:ind w:left="7028" w:hanging="360"/>
      </w:pPr>
      <w:rPr>
        <w:rFonts w:hint="default"/>
        <w:lang w:val="vi" w:eastAsia="en-US" w:bidi="ar-SA"/>
      </w:rPr>
    </w:lvl>
    <w:lvl w:ilvl="7" w:tplc="FFFFFFFF">
      <w:numFmt w:val="bullet"/>
      <w:lvlText w:val="•"/>
      <w:lvlJc w:val="left"/>
      <w:pPr>
        <w:ind w:left="7904" w:hanging="360"/>
      </w:pPr>
      <w:rPr>
        <w:rFonts w:hint="default"/>
        <w:lang w:val="vi" w:eastAsia="en-US" w:bidi="ar-SA"/>
      </w:rPr>
    </w:lvl>
    <w:lvl w:ilvl="8" w:tplc="FFFFFFFF">
      <w:numFmt w:val="bullet"/>
      <w:lvlText w:val="•"/>
      <w:lvlJc w:val="left"/>
      <w:pPr>
        <w:ind w:left="8781" w:hanging="360"/>
      </w:pPr>
      <w:rPr>
        <w:rFonts w:hint="default"/>
        <w:lang w:val="vi" w:eastAsia="en-US" w:bidi="ar-SA"/>
      </w:rPr>
    </w:lvl>
  </w:abstractNum>
  <w:abstractNum w:abstractNumId="38" w15:restartNumberingAfterBreak="0">
    <w:nsid w:val="3B2112E3"/>
    <w:multiLevelType w:val="hybridMultilevel"/>
    <w:tmpl w:val="7DFEE070"/>
    <w:lvl w:ilvl="0" w:tplc="FFFFFFFF">
      <w:numFmt w:val="bullet"/>
      <w:lvlText w:val="-"/>
      <w:lvlJc w:val="left"/>
      <w:pPr>
        <w:ind w:left="1777"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C9F562E"/>
    <w:multiLevelType w:val="hybridMultilevel"/>
    <w:tmpl w:val="B0425EB8"/>
    <w:lvl w:ilvl="0" w:tplc="32F2CC22">
      <w:numFmt w:val="bullet"/>
      <w:lvlText w:val="-"/>
      <w:lvlJc w:val="left"/>
      <w:pPr>
        <w:ind w:left="1636"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40" w15:restartNumberingAfterBreak="0">
    <w:nsid w:val="3CAB2602"/>
    <w:multiLevelType w:val="hybridMultilevel"/>
    <w:tmpl w:val="AF7EEA5A"/>
    <w:lvl w:ilvl="0" w:tplc="32F2CC22">
      <w:numFmt w:val="bullet"/>
      <w:lvlText w:val="-"/>
      <w:lvlJc w:val="left"/>
      <w:pPr>
        <w:ind w:left="180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43AC6E9D"/>
    <w:multiLevelType w:val="hybridMultilevel"/>
    <w:tmpl w:val="F794ACF8"/>
    <w:lvl w:ilvl="0" w:tplc="2AA8BF90">
      <w:start w:val="1"/>
      <w:numFmt w:val="lowerLetter"/>
      <w:lvlText w:val="%1."/>
      <w:lvlJc w:val="left"/>
      <w:pPr>
        <w:ind w:left="1777" w:hanging="360"/>
      </w:pPr>
      <w:rPr>
        <w:color w:val="auto"/>
      </w:rPr>
    </w:lvl>
    <w:lvl w:ilvl="1" w:tplc="04090019" w:tentative="1">
      <w:start w:val="1"/>
      <w:numFmt w:val="lowerLetter"/>
      <w:lvlText w:val="%2."/>
      <w:lvlJc w:val="left"/>
      <w:pPr>
        <w:ind w:left="2497" w:hanging="360"/>
      </w:pPr>
    </w:lvl>
    <w:lvl w:ilvl="2" w:tplc="0409001B" w:tentative="1">
      <w:start w:val="1"/>
      <w:numFmt w:val="lowerRoman"/>
      <w:lvlText w:val="%3."/>
      <w:lvlJc w:val="right"/>
      <w:pPr>
        <w:ind w:left="3217" w:hanging="180"/>
      </w:pPr>
    </w:lvl>
    <w:lvl w:ilvl="3" w:tplc="0409000F" w:tentative="1">
      <w:start w:val="1"/>
      <w:numFmt w:val="decimal"/>
      <w:lvlText w:val="%4."/>
      <w:lvlJc w:val="left"/>
      <w:pPr>
        <w:ind w:left="3937" w:hanging="360"/>
      </w:pPr>
    </w:lvl>
    <w:lvl w:ilvl="4" w:tplc="04090019" w:tentative="1">
      <w:start w:val="1"/>
      <w:numFmt w:val="lowerLetter"/>
      <w:lvlText w:val="%5."/>
      <w:lvlJc w:val="left"/>
      <w:pPr>
        <w:ind w:left="4657" w:hanging="360"/>
      </w:pPr>
    </w:lvl>
    <w:lvl w:ilvl="5" w:tplc="0409001B" w:tentative="1">
      <w:start w:val="1"/>
      <w:numFmt w:val="lowerRoman"/>
      <w:lvlText w:val="%6."/>
      <w:lvlJc w:val="right"/>
      <w:pPr>
        <w:ind w:left="5377" w:hanging="180"/>
      </w:pPr>
    </w:lvl>
    <w:lvl w:ilvl="6" w:tplc="0409000F" w:tentative="1">
      <w:start w:val="1"/>
      <w:numFmt w:val="decimal"/>
      <w:lvlText w:val="%7."/>
      <w:lvlJc w:val="left"/>
      <w:pPr>
        <w:ind w:left="6097" w:hanging="360"/>
      </w:pPr>
    </w:lvl>
    <w:lvl w:ilvl="7" w:tplc="04090019" w:tentative="1">
      <w:start w:val="1"/>
      <w:numFmt w:val="lowerLetter"/>
      <w:lvlText w:val="%8."/>
      <w:lvlJc w:val="left"/>
      <w:pPr>
        <w:ind w:left="6817" w:hanging="360"/>
      </w:pPr>
    </w:lvl>
    <w:lvl w:ilvl="8" w:tplc="0409001B" w:tentative="1">
      <w:start w:val="1"/>
      <w:numFmt w:val="lowerRoman"/>
      <w:lvlText w:val="%9."/>
      <w:lvlJc w:val="right"/>
      <w:pPr>
        <w:ind w:left="7537" w:hanging="180"/>
      </w:pPr>
    </w:lvl>
  </w:abstractNum>
  <w:abstractNum w:abstractNumId="42" w15:restartNumberingAfterBreak="0">
    <w:nsid w:val="469F0591"/>
    <w:multiLevelType w:val="hybridMultilevel"/>
    <w:tmpl w:val="0DE0A574"/>
    <w:lvl w:ilvl="0" w:tplc="C94E6142">
      <w:start w:val="1"/>
      <w:numFmt w:val="lowerLetter"/>
      <w:lvlText w:val="%1."/>
      <w:lvlJc w:val="left"/>
      <w:pPr>
        <w:ind w:left="1777" w:hanging="360"/>
      </w:pPr>
      <w:rPr>
        <w:rFonts w:hint="default"/>
        <w:b w:val="0"/>
        <w:bCs w:val="0"/>
        <w:i w:val="0"/>
        <w:iCs w:val="0"/>
        <w:spacing w:val="0"/>
        <w:w w:val="100"/>
        <w:sz w:val="26"/>
        <w:szCs w:val="26"/>
        <w:lang w:val="vi" w:eastAsia="en-US" w:bidi="ar-SA"/>
      </w:rPr>
    </w:lvl>
    <w:lvl w:ilvl="1" w:tplc="FFFFFFFF" w:tentative="1">
      <w:start w:val="1"/>
      <w:numFmt w:val="bullet"/>
      <w:lvlText w:val="o"/>
      <w:lvlJc w:val="left"/>
      <w:pPr>
        <w:ind w:left="1156" w:hanging="360"/>
      </w:pPr>
      <w:rPr>
        <w:rFonts w:ascii="Courier New" w:hAnsi="Courier New" w:cs="Courier New" w:hint="default"/>
      </w:rPr>
    </w:lvl>
    <w:lvl w:ilvl="2" w:tplc="FFFFFFFF" w:tentative="1">
      <w:start w:val="1"/>
      <w:numFmt w:val="bullet"/>
      <w:lvlText w:val=""/>
      <w:lvlJc w:val="left"/>
      <w:pPr>
        <w:ind w:left="1876" w:hanging="360"/>
      </w:pPr>
      <w:rPr>
        <w:rFonts w:ascii="Wingdings" w:hAnsi="Wingdings" w:hint="default"/>
      </w:rPr>
    </w:lvl>
    <w:lvl w:ilvl="3" w:tplc="FFFFFFFF" w:tentative="1">
      <w:start w:val="1"/>
      <w:numFmt w:val="bullet"/>
      <w:lvlText w:val=""/>
      <w:lvlJc w:val="left"/>
      <w:pPr>
        <w:ind w:left="2596" w:hanging="360"/>
      </w:pPr>
      <w:rPr>
        <w:rFonts w:ascii="Symbol" w:hAnsi="Symbol" w:hint="default"/>
      </w:rPr>
    </w:lvl>
    <w:lvl w:ilvl="4" w:tplc="FFFFFFFF" w:tentative="1">
      <w:start w:val="1"/>
      <w:numFmt w:val="bullet"/>
      <w:lvlText w:val="o"/>
      <w:lvlJc w:val="left"/>
      <w:pPr>
        <w:ind w:left="3316" w:hanging="360"/>
      </w:pPr>
      <w:rPr>
        <w:rFonts w:ascii="Courier New" w:hAnsi="Courier New" w:cs="Courier New" w:hint="default"/>
      </w:rPr>
    </w:lvl>
    <w:lvl w:ilvl="5" w:tplc="FFFFFFFF" w:tentative="1">
      <w:start w:val="1"/>
      <w:numFmt w:val="bullet"/>
      <w:lvlText w:val=""/>
      <w:lvlJc w:val="left"/>
      <w:pPr>
        <w:ind w:left="4036" w:hanging="360"/>
      </w:pPr>
      <w:rPr>
        <w:rFonts w:ascii="Wingdings" w:hAnsi="Wingdings" w:hint="default"/>
      </w:rPr>
    </w:lvl>
    <w:lvl w:ilvl="6" w:tplc="FFFFFFFF" w:tentative="1">
      <w:start w:val="1"/>
      <w:numFmt w:val="bullet"/>
      <w:lvlText w:val=""/>
      <w:lvlJc w:val="left"/>
      <w:pPr>
        <w:ind w:left="4756" w:hanging="360"/>
      </w:pPr>
      <w:rPr>
        <w:rFonts w:ascii="Symbol" w:hAnsi="Symbol" w:hint="default"/>
      </w:rPr>
    </w:lvl>
    <w:lvl w:ilvl="7" w:tplc="FFFFFFFF" w:tentative="1">
      <w:start w:val="1"/>
      <w:numFmt w:val="bullet"/>
      <w:lvlText w:val="o"/>
      <w:lvlJc w:val="left"/>
      <w:pPr>
        <w:ind w:left="5476" w:hanging="360"/>
      </w:pPr>
      <w:rPr>
        <w:rFonts w:ascii="Courier New" w:hAnsi="Courier New" w:cs="Courier New" w:hint="default"/>
      </w:rPr>
    </w:lvl>
    <w:lvl w:ilvl="8" w:tplc="FFFFFFFF" w:tentative="1">
      <w:start w:val="1"/>
      <w:numFmt w:val="bullet"/>
      <w:lvlText w:val=""/>
      <w:lvlJc w:val="left"/>
      <w:pPr>
        <w:ind w:left="6196" w:hanging="360"/>
      </w:pPr>
      <w:rPr>
        <w:rFonts w:ascii="Wingdings" w:hAnsi="Wingdings" w:hint="default"/>
      </w:rPr>
    </w:lvl>
  </w:abstractNum>
  <w:abstractNum w:abstractNumId="43" w15:restartNumberingAfterBreak="0">
    <w:nsid w:val="478F099C"/>
    <w:multiLevelType w:val="multilevel"/>
    <w:tmpl w:val="D94EFD98"/>
    <w:lvl w:ilvl="0">
      <w:start w:val="1"/>
      <w:numFmt w:val="bullet"/>
      <w:lvlText w:val=""/>
      <w:lvlJc w:val="left"/>
      <w:pPr>
        <w:tabs>
          <w:tab w:val="num" w:pos="1070"/>
        </w:tabs>
        <w:ind w:left="1070" w:hanging="360"/>
      </w:pPr>
      <w:rPr>
        <w:rFonts w:ascii="Symbol" w:hAnsi="Symbol" w:hint="default"/>
        <w:sz w:val="20"/>
      </w:rPr>
    </w:lvl>
    <w:lvl w:ilvl="1">
      <w:start w:val="1"/>
      <w:numFmt w:val="bullet"/>
      <w:lvlText w:val=""/>
      <w:lvlJc w:val="left"/>
      <w:pPr>
        <w:ind w:left="1637" w:hanging="360"/>
      </w:pPr>
      <w:rPr>
        <w:rFonts w:ascii="Wingdings" w:hAnsi="Wingdings" w:hint="default"/>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44" w15:restartNumberingAfterBreak="0">
    <w:nsid w:val="4D161603"/>
    <w:multiLevelType w:val="hybridMultilevel"/>
    <w:tmpl w:val="FB2C8B34"/>
    <w:lvl w:ilvl="0" w:tplc="FFFFFFFF">
      <w:numFmt w:val="bullet"/>
      <w:lvlText w:val="-"/>
      <w:lvlJc w:val="left"/>
      <w:pPr>
        <w:ind w:left="1777"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CA5066"/>
    <w:multiLevelType w:val="hybridMultilevel"/>
    <w:tmpl w:val="512A3F2A"/>
    <w:lvl w:ilvl="0" w:tplc="32F2CC22">
      <w:numFmt w:val="bullet"/>
      <w:lvlText w:val="-"/>
      <w:lvlJc w:val="left"/>
      <w:pPr>
        <w:ind w:left="1919"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434002"/>
    <w:multiLevelType w:val="hybridMultilevel"/>
    <w:tmpl w:val="3AAAFB6E"/>
    <w:lvl w:ilvl="0" w:tplc="FFFFFFFF">
      <w:start w:val="1"/>
      <w:numFmt w:val="bullet"/>
      <w:lvlText w:val=""/>
      <w:lvlJc w:val="left"/>
      <w:pPr>
        <w:ind w:left="720" w:hanging="360"/>
      </w:pPr>
      <w:rPr>
        <w:rFonts w:ascii="Symbol" w:hAnsi="Symbol" w:hint="default"/>
        <w:lang w:val="vi" w:eastAsia="en-US" w:bidi="ar-SA"/>
      </w:rPr>
    </w:lvl>
    <w:lvl w:ilvl="1" w:tplc="FFFFFFFF" w:tentative="1">
      <w:start w:val="1"/>
      <w:numFmt w:val="bullet"/>
      <w:lvlText w:val="o"/>
      <w:lvlJc w:val="left"/>
      <w:pPr>
        <w:ind w:left="2356" w:hanging="360"/>
      </w:pPr>
      <w:rPr>
        <w:rFonts w:ascii="Courier New" w:hAnsi="Courier New" w:cs="Courier New" w:hint="default"/>
      </w:rPr>
    </w:lvl>
    <w:lvl w:ilvl="2" w:tplc="FFFFFFFF" w:tentative="1">
      <w:start w:val="1"/>
      <w:numFmt w:val="bullet"/>
      <w:lvlText w:val=""/>
      <w:lvlJc w:val="left"/>
      <w:pPr>
        <w:ind w:left="3076" w:hanging="360"/>
      </w:pPr>
      <w:rPr>
        <w:rFonts w:ascii="Wingdings" w:hAnsi="Wingdings" w:hint="default"/>
      </w:rPr>
    </w:lvl>
    <w:lvl w:ilvl="3" w:tplc="FFFFFFFF" w:tentative="1">
      <w:start w:val="1"/>
      <w:numFmt w:val="bullet"/>
      <w:lvlText w:val=""/>
      <w:lvlJc w:val="left"/>
      <w:pPr>
        <w:ind w:left="3796" w:hanging="360"/>
      </w:pPr>
      <w:rPr>
        <w:rFonts w:ascii="Symbol" w:hAnsi="Symbol" w:hint="default"/>
      </w:rPr>
    </w:lvl>
    <w:lvl w:ilvl="4" w:tplc="FFFFFFFF" w:tentative="1">
      <w:start w:val="1"/>
      <w:numFmt w:val="bullet"/>
      <w:lvlText w:val="o"/>
      <w:lvlJc w:val="left"/>
      <w:pPr>
        <w:ind w:left="4516" w:hanging="360"/>
      </w:pPr>
      <w:rPr>
        <w:rFonts w:ascii="Courier New" w:hAnsi="Courier New" w:cs="Courier New" w:hint="default"/>
      </w:rPr>
    </w:lvl>
    <w:lvl w:ilvl="5" w:tplc="FFFFFFFF" w:tentative="1">
      <w:start w:val="1"/>
      <w:numFmt w:val="bullet"/>
      <w:lvlText w:val=""/>
      <w:lvlJc w:val="left"/>
      <w:pPr>
        <w:ind w:left="5236" w:hanging="360"/>
      </w:pPr>
      <w:rPr>
        <w:rFonts w:ascii="Wingdings" w:hAnsi="Wingdings" w:hint="default"/>
      </w:rPr>
    </w:lvl>
    <w:lvl w:ilvl="6" w:tplc="FFFFFFFF" w:tentative="1">
      <w:start w:val="1"/>
      <w:numFmt w:val="bullet"/>
      <w:lvlText w:val=""/>
      <w:lvlJc w:val="left"/>
      <w:pPr>
        <w:ind w:left="5956" w:hanging="360"/>
      </w:pPr>
      <w:rPr>
        <w:rFonts w:ascii="Symbol" w:hAnsi="Symbol" w:hint="default"/>
      </w:rPr>
    </w:lvl>
    <w:lvl w:ilvl="7" w:tplc="FFFFFFFF" w:tentative="1">
      <w:start w:val="1"/>
      <w:numFmt w:val="bullet"/>
      <w:lvlText w:val="o"/>
      <w:lvlJc w:val="left"/>
      <w:pPr>
        <w:ind w:left="6676" w:hanging="360"/>
      </w:pPr>
      <w:rPr>
        <w:rFonts w:ascii="Courier New" w:hAnsi="Courier New" w:cs="Courier New" w:hint="default"/>
      </w:rPr>
    </w:lvl>
    <w:lvl w:ilvl="8" w:tplc="FFFFFFFF" w:tentative="1">
      <w:start w:val="1"/>
      <w:numFmt w:val="bullet"/>
      <w:lvlText w:val=""/>
      <w:lvlJc w:val="left"/>
      <w:pPr>
        <w:ind w:left="7396" w:hanging="360"/>
      </w:pPr>
      <w:rPr>
        <w:rFonts w:ascii="Wingdings" w:hAnsi="Wingdings" w:hint="default"/>
      </w:rPr>
    </w:lvl>
  </w:abstractNum>
  <w:abstractNum w:abstractNumId="47" w15:restartNumberingAfterBreak="0">
    <w:nsid w:val="557F3930"/>
    <w:multiLevelType w:val="hybridMultilevel"/>
    <w:tmpl w:val="A214517C"/>
    <w:lvl w:ilvl="0" w:tplc="14F2C60C">
      <w:start w:val="1"/>
      <w:numFmt w:val="decimal"/>
      <w:lvlText w:val="5.%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8" w15:restartNumberingAfterBreak="0">
    <w:nsid w:val="5CBB3789"/>
    <w:multiLevelType w:val="hybridMultilevel"/>
    <w:tmpl w:val="70749778"/>
    <w:lvl w:ilvl="0" w:tplc="04090001">
      <w:start w:val="1"/>
      <w:numFmt w:val="bullet"/>
      <w:lvlText w:val=""/>
      <w:lvlJc w:val="left"/>
      <w:pPr>
        <w:ind w:left="2486" w:hanging="360"/>
      </w:pPr>
      <w:rPr>
        <w:rFonts w:ascii="Symbol" w:hAnsi="Symbol" w:hint="default"/>
      </w:rPr>
    </w:lvl>
    <w:lvl w:ilvl="1" w:tplc="04090003" w:tentative="1">
      <w:start w:val="1"/>
      <w:numFmt w:val="bullet"/>
      <w:lvlText w:val="o"/>
      <w:lvlJc w:val="left"/>
      <w:pPr>
        <w:ind w:left="3206" w:hanging="360"/>
      </w:pPr>
      <w:rPr>
        <w:rFonts w:ascii="Courier New" w:hAnsi="Courier New" w:cs="Courier New" w:hint="default"/>
      </w:rPr>
    </w:lvl>
    <w:lvl w:ilvl="2" w:tplc="04090005" w:tentative="1">
      <w:start w:val="1"/>
      <w:numFmt w:val="bullet"/>
      <w:lvlText w:val=""/>
      <w:lvlJc w:val="left"/>
      <w:pPr>
        <w:ind w:left="3926" w:hanging="360"/>
      </w:pPr>
      <w:rPr>
        <w:rFonts w:ascii="Wingdings" w:hAnsi="Wingdings" w:hint="default"/>
      </w:rPr>
    </w:lvl>
    <w:lvl w:ilvl="3" w:tplc="04090001" w:tentative="1">
      <w:start w:val="1"/>
      <w:numFmt w:val="bullet"/>
      <w:lvlText w:val=""/>
      <w:lvlJc w:val="left"/>
      <w:pPr>
        <w:ind w:left="4646" w:hanging="360"/>
      </w:pPr>
      <w:rPr>
        <w:rFonts w:ascii="Symbol" w:hAnsi="Symbol" w:hint="default"/>
      </w:rPr>
    </w:lvl>
    <w:lvl w:ilvl="4" w:tplc="04090003" w:tentative="1">
      <w:start w:val="1"/>
      <w:numFmt w:val="bullet"/>
      <w:lvlText w:val="o"/>
      <w:lvlJc w:val="left"/>
      <w:pPr>
        <w:ind w:left="5366" w:hanging="360"/>
      </w:pPr>
      <w:rPr>
        <w:rFonts w:ascii="Courier New" w:hAnsi="Courier New" w:cs="Courier New" w:hint="default"/>
      </w:rPr>
    </w:lvl>
    <w:lvl w:ilvl="5" w:tplc="04090005" w:tentative="1">
      <w:start w:val="1"/>
      <w:numFmt w:val="bullet"/>
      <w:lvlText w:val=""/>
      <w:lvlJc w:val="left"/>
      <w:pPr>
        <w:ind w:left="6086" w:hanging="360"/>
      </w:pPr>
      <w:rPr>
        <w:rFonts w:ascii="Wingdings" w:hAnsi="Wingdings" w:hint="default"/>
      </w:rPr>
    </w:lvl>
    <w:lvl w:ilvl="6" w:tplc="04090001" w:tentative="1">
      <w:start w:val="1"/>
      <w:numFmt w:val="bullet"/>
      <w:lvlText w:val=""/>
      <w:lvlJc w:val="left"/>
      <w:pPr>
        <w:ind w:left="6806" w:hanging="360"/>
      </w:pPr>
      <w:rPr>
        <w:rFonts w:ascii="Symbol" w:hAnsi="Symbol" w:hint="default"/>
      </w:rPr>
    </w:lvl>
    <w:lvl w:ilvl="7" w:tplc="04090003" w:tentative="1">
      <w:start w:val="1"/>
      <w:numFmt w:val="bullet"/>
      <w:lvlText w:val="o"/>
      <w:lvlJc w:val="left"/>
      <w:pPr>
        <w:ind w:left="7526" w:hanging="360"/>
      </w:pPr>
      <w:rPr>
        <w:rFonts w:ascii="Courier New" w:hAnsi="Courier New" w:cs="Courier New" w:hint="default"/>
      </w:rPr>
    </w:lvl>
    <w:lvl w:ilvl="8" w:tplc="04090005" w:tentative="1">
      <w:start w:val="1"/>
      <w:numFmt w:val="bullet"/>
      <w:lvlText w:val=""/>
      <w:lvlJc w:val="left"/>
      <w:pPr>
        <w:ind w:left="8246" w:hanging="360"/>
      </w:pPr>
      <w:rPr>
        <w:rFonts w:ascii="Wingdings" w:hAnsi="Wingdings" w:hint="default"/>
      </w:rPr>
    </w:lvl>
  </w:abstractNum>
  <w:abstractNum w:abstractNumId="49" w15:restartNumberingAfterBreak="0">
    <w:nsid w:val="5D7468C1"/>
    <w:multiLevelType w:val="hybridMultilevel"/>
    <w:tmpl w:val="4C5E1B0C"/>
    <w:lvl w:ilvl="0" w:tplc="FFFFFFFF">
      <w:numFmt w:val="bullet"/>
      <w:lvlText w:val="-"/>
      <w:lvlJc w:val="left"/>
      <w:pPr>
        <w:ind w:left="2472"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11707CE4">
      <w:numFmt w:val="bullet"/>
      <w:lvlText w:val="-"/>
      <w:lvlJc w:val="left"/>
      <w:pPr>
        <w:ind w:left="121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B90D95"/>
    <w:multiLevelType w:val="hybridMultilevel"/>
    <w:tmpl w:val="E62E21B2"/>
    <w:lvl w:ilvl="0" w:tplc="FFFFFFFF">
      <w:numFmt w:val="bullet"/>
      <w:lvlText w:val="-"/>
      <w:lvlJc w:val="left"/>
      <w:pPr>
        <w:ind w:left="180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32F2CC22">
      <w:numFmt w:val="bullet"/>
      <w:lvlText w:val="-"/>
      <w:lvlJc w:val="left"/>
      <w:pPr>
        <w:ind w:left="180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2" w:tplc="04090001">
      <w:start w:val="1"/>
      <w:numFmt w:val="bullet"/>
      <w:lvlText w:val=""/>
      <w:lvlJc w:val="left"/>
      <w:pPr>
        <w:ind w:left="2226" w:hanging="360"/>
      </w:pPr>
      <w:rPr>
        <w:rFonts w:ascii="Symbol" w:hAnsi="Symbol" w:hint="default"/>
      </w:rPr>
    </w:lvl>
    <w:lvl w:ilvl="3" w:tplc="FFFFFFFF">
      <w:start w:val="1"/>
      <w:numFmt w:val="bullet"/>
      <w:lvlText w:val=""/>
      <w:lvlJc w:val="left"/>
      <w:pPr>
        <w:ind w:left="2619" w:hanging="360"/>
      </w:pPr>
      <w:rPr>
        <w:rFonts w:ascii="Symbol" w:hAnsi="Symbol" w:hint="default"/>
      </w:rPr>
    </w:lvl>
    <w:lvl w:ilvl="4" w:tplc="FFFFFFFF">
      <w:start w:val="1"/>
      <w:numFmt w:val="bullet"/>
      <w:lvlText w:val="o"/>
      <w:lvlJc w:val="left"/>
      <w:pPr>
        <w:ind w:left="3339" w:hanging="360"/>
      </w:pPr>
      <w:rPr>
        <w:rFonts w:ascii="Courier New" w:hAnsi="Courier New" w:cs="Courier New" w:hint="default"/>
      </w:rPr>
    </w:lvl>
    <w:lvl w:ilvl="5" w:tplc="FFFFFFFF" w:tentative="1">
      <w:start w:val="1"/>
      <w:numFmt w:val="bullet"/>
      <w:lvlText w:val=""/>
      <w:lvlJc w:val="left"/>
      <w:pPr>
        <w:ind w:left="4059" w:hanging="360"/>
      </w:pPr>
      <w:rPr>
        <w:rFonts w:ascii="Wingdings" w:hAnsi="Wingdings" w:hint="default"/>
      </w:rPr>
    </w:lvl>
    <w:lvl w:ilvl="6" w:tplc="FFFFFFFF" w:tentative="1">
      <w:start w:val="1"/>
      <w:numFmt w:val="bullet"/>
      <w:lvlText w:val=""/>
      <w:lvlJc w:val="left"/>
      <w:pPr>
        <w:ind w:left="4779" w:hanging="360"/>
      </w:pPr>
      <w:rPr>
        <w:rFonts w:ascii="Symbol" w:hAnsi="Symbol" w:hint="default"/>
      </w:rPr>
    </w:lvl>
    <w:lvl w:ilvl="7" w:tplc="FFFFFFFF" w:tentative="1">
      <w:start w:val="1"/>
      <w:numFmt w:val="bullet"/>
      <w:lvlText w:val="o"/>
      <w:lvlJc w:val="left"/>
      <w:pPr>
        <w:ind w:left="5499" w:hanging="360"/>
      </w:pPr>
      <w:rPr>
        <w:rFonts w:ascii="Courier New" w:hAnsi="Courier New" w:cs="Courier New" w:hint="default"/>
      </w:rPr>
    </w:lvl>
    <w:lvl w:ilvl="8" w:tplc="FFFFFFFF" w:tentative="1">
      <w:start w:val="1"/>
      <w:numFmt w:val="bullet"/>
      <w:lvlText w:val=""/>
      <w:lvlJc w:val="left"/>
      <w:pPr>
        <w:ind w:left="6219" w:hanging="360"/>
      </w:pPr>
      <w:rPr>
        <w:rFonts w:ascii="Wingdings" w:hAnsi="Wingdings" w:hint="default"/>
      </w:rPr>
    </w:lvl>
  </w:abstractNum>
  <w:abstractNum w:abstractNumId="51" w15:restartNumberingAfterBreak="0">
    <w:nsid w:val="6010049E"/>
    <w:multiLevelType w:val="hybridMultilevel"/>
    <w:tmpl w:val="091CCE5C"/>
    <w:lvl w:ilvl="0" w:tplc="4A529CFA">
      <w:start w:val="1"/>
      <w:numFmt w:val="bullet"/>
      <w:lvlText w:val=""/>
      <w:lvlJc w:val="left"/>
      <w:pPr>
        <w:ind w:left="2409" w:hanging="360"/>
      </w:pPr>
      <w:rPr>
        <w:rFonts w:ascii="Symbol" w:hAnsi="Symbol" w:hint="default"/>
        <w:b w:val="0"/>
        <w:bCs w:val="0"/>
        <w:i w:val="0"/>
        <w:iCs w:val="0"/>
        <w:spacing w:val="0"/>
        <w:w w:val="100"/>
        <w:sz w:val="26"/>
        <w:szCs w:val="26"/>
        <w:lang w:val="vi-VN" w:eastAsia="en-US" w:bidi="ar-SA"/>
      </w:rPr>
    </w:lvl>
    <w:lvl w:ilvl="1" w:tplc="04090003">
      <w:start w:val="1"/>
      <w:numFmt w:val="bullet"/>
      <w:lvlText w:val="o"/>
      <w:lvlJc w:val="left"/>
      <w:pPr>
        <w:ind w:left="3010" w:hanging="360"/>
      </w:pPr>
      <w:rPr>
        <w:rFonts w:ascii="Courier New" w:hAnsi="Courier New" w:cs="Courier New" w:hint="default"/>
      </w:rPr>
    </w:lvl>
    <w:lvl w:ilvl="2" w:tplc="04090005" w:tentative="1">
      <w:start w:val="1"/>
      <w:numFmt w:val="bullet"/>
      <w:lvlText w:val=""/>
      <w:lvlJc w:val="left"/>
      <w:pPr>
        <w:ind w:left="3730" w:hanging="360"/>
      </w:pPr>
      <w:rPr>
        <w:rFonts w:ascii="Wingdings" w:hAnsi="Wingdings" w:hint="default"/>
      </w:rPr>
    </w:lvl>
    <w:lvl w:ilvl="3" w:tplc="04090001" w:tentative="1">
      <w:start w:val="1"/>
      <w:numFmt w:val="bullet"/>
      <w:lvlText w:val=""/>
      <w:lvlJc w:val="left"/>
      <w:pPr>
        <w:ind w:left="4450" w:hanging="360"/>
      </w:pPr>
      <w:rPr>
        <w:rFonts w:ascii="Symbol" w:hAnsi="Symbol" w:hint="default"/>
      </w:rPr>
    </w:lvl>
    <w:lvl w:ilvl="4" w:tplc="04090003" w:tentative="1">
      <w:start w:val="1"/>
      <w:numFmt w:val="bullet"/>
      <w:lvlText w:val="o"/>
      <w:lvlJc w:val="left"/>
      <w:pPr>
        <w:ind w:left="5170" w:hanging="360"/>
      </w:pPr>
      <w:rPr>
        <w:rFonts w:ascii="Courier New" w:hAnsi="Courier New" w:cs="Courier New" w:hint="default"/>
      </w:rPr>
    </w:lvl>
    <w:lvl w:ilvl="5" w:tplc="04090005" w:tentative="1">
      <w:start w:val="1"/>
      <w:numFmt w:val="bullet"/>
      <w:lvlText w:val=""/>
      <w:lvlJc w:val="left"/>
      <w:pPr>
        <w:ind w:left="5890" w:hanging="360"/>
      </w:pPr>
      <w:rPr>
        <w:rFonts w:ascii="Wingdings" w:hAnsi="Wingdings" w:hint="default"/>
      </w:rPr>
    </w:lvl>
    <w:lvl w:ilvl="6" w:tplc="04090001" w:tentative="1">
      <w:start w:val="1"/>
      <w:numFmt w:val="bullet"/>
      <w:lvlText w:val=""/>
      <w:lvlJc w:val="left"/>
      <w:pPr>
        <w:ind w:left="6610" w:hanging="360"/>
      </w:pPr>
      <w:rPr>
        <w:rFonts w:ascii="Symbol" w:hAnsi="Symbol" w:hint="default"/>
      </w:rPr>
    </w:lvl>
    <w:lvl w:ilvl="7" w:tplc="04090003" w:tentative="1">
      <w:start w:val="1"/>
      <w:numFmt w:val="bullet"/>
      <w:lvlText w:val="o"/>
      <w:lvlJc w:val="left"/>
      <w:pPr>
        <w:ind w:left="7330" w:hanging="360"/>
      </w:pPr>
      <w:rPr>
        <w:rFonts w:ascii="Courier New" w:hAnsi="Courier New" w:cs="Courier New" w:hint="default"/>
      </w:rPr>
    </w:lvl>
    <w:lvl w:ilvl="8" w:tplc="04090005" w:tentative="1">
      <w:start w:val="1"/>
      <w:numFmt w:val="bullet"/>
      <w:lvlText w:val=""/>
      <w:lvlJc w:val="left"/>
      <w:pPr>
        <w:ind w:left="8050" w:hanging="360"/>
      </w:pPr>
      <w:rPr>
        <w:rFonts w:ascii="Wingdings" w:hAnsi="Wingdings" w:hint="default"/>
      </w:rPr>
    </w:lvl>
  </w:abstractNum>
  <w:abstractNum w:abstractNumId="52" w15:restartNumberingAfterBreak="0">
    <w:nsid w:val="613618F0"/>
    <w:multiLevelType w:val="hybridMultilevel"/>
    <w:tmpl w:val="9C724BBC"/>
    <w:lvl w:ilvl="0" w:tplc="32F2CC22">
      <w:numFmt w:val="bullet"/>
      <w:lvlText w:val="-"/>
      <w:lvlJc w:val="left"/>
      <w:pPr>
        <w:ind w:left="2203"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53" w15:restartNumberingAfterBreak="0">
    <w:nsid w:val="6174610B"/>
    <w:multiLevelType w:val="hybridMultilevel"/>
    <w:tmpl w:val="7C9E6070"/>
    <w:lvl w:ilvl="0" w:tplc="FFFFFFFF">
      <w:numFmt w:val="bullet"/>
      <w:lvlText w:val="-"/>
      <w:lvlJc w:val="left"/>
      <w:pPr>
        <w:ind w:left="1777"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23720C0"/>
    <w:multiLevelType w:val="hybridMultilevel"/>
    <w:tmpl w:val="5470CA46"/>
    <w:lvl w:ilvl="0" w:tplc="6548E7D8">
      <w:start w:val="1"/>
      <w:numFmt w:val="lowerRoman"/>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5" w15:restartNumberingAfterBreak="0">
    <w:nsid w:val="63D77124"/>
    <w:multiLevelType w:val="hybridMultilevel"/>
    <w:tmpl w:val="FCC4B6D4"/>
    <w:lvl w:ilvl="0" w:tplc="9C18BB70">
      <w:start w:val="1"/>
      <w:numFmt w:val="lowerLetter"/>
      <w:lvlText w:val="%1."/>
      <w:lvlJc w:val="left"/>
      <w:pPr>
        <w:ind w:left="1210" w:hanging="360"/>
      </w:pPr>
      <w:rPr>
        <w:b w:val="0"/>
        <w:bCs/>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56" w15:restartNumberingAfterBreak="0">
    <w:nsid w:val="641C53E5"/>
    <w:multiLevelType w:val="hybridMultilevel"/>
    <w:tmpl w:val="DB5E2F0E"/>
    <w:lvl w:ilvl="0" w:tplc="FFFFFFFF">
      <w:numFmt w:val="bullet"/>
      <w:lvlText w:val="-"/>
      <w:lvlJc w:val="left"/>
      <w:pPr>
        <w:ind w:left="1777"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11707CE4">
      <w:numFmt w:val="bullet"/>
      <w:lvlText w:val="-"/>
      <w:lvlJc w:val="left"/>
      <w:pPr>
        <w:ind w:left="1286" w:hanging="360"/>
      </w:pPr>
      <w:rPr>
        <w:rFonts w:ascii="Times New Roman" w:eastAsia="Times New Roman" w:hAnsi="Times New Roman" w:cs="Times New Roman" w:hint="default"/>
        <w:b w:val="0"/>
        <w:bCs w:val="0"/>
        <w:i w:val="0"/>
        <w:iCs w:val="0"/>
        <w:spacing w:val="0"/>
        <w:w w:val="100"/>
        <w:sz w:val="26"/>
        <w:szCs w:val="26"/>
        <w:lang w:val="vi" w:eastAsia="en-US" w:bidi="ar-SA"/>
      </w:rPr>
    </w:lvl>
    <w:lvl w:ilvl="2" w:tplc="FFFFFFFF">
      <w:numFmt w:val="bullet"/>
      <w:lvlText w:val="•"/>
      <w:lvlJc w:val="left"/>
      <w:pPr>
        <w:ind w:left="3522" w:hanging="360"/>
      </w:pPr>
      <w:rPr>
        <w:rFonts w:hint="default"/>
        <w:lang w:val="vi" w:eastAsia="en-US" w:bidi="ar-SA"/>
      </w:rPr>
    </w:lvl>
    <w:lvl w:ilvl="3" w:tplc="FFFFFFFF">
      <w:numFmt w:val="bullet"/>
      <w:lvlText w:val="•"/>
      <w:lvlJc w:val="left"/>
      <w:pPr>
        <w:ind w:left="4398" w:hanging="360"/>
      </w:pPr>
      <w:rPr>
        <w:rFonts w:hint="default"/>
        <w:lang w:val="vi" w:eastAsia="en-US" w:bidi="ar-SA"/>
      </w:rPr>
    </w:lvl>
    <w:lvl w:ilvl="4" w:tplc="FFFFFFFF">
      <w:numFmt w:val="bullet"/>
      <w:lvlText w:val="•"/>
      <w:lvlJc w:val="left"/>
      <w:pPr>
        <w:ind w:left="5275" w:hanging="360"/>
      </w:pPr>
      <w:rPr>
        <w:rFonts w:hint="default"/>
        <w:lang w:val="vi" w:eastAsia="en-US" w:bidi="ar-SA"/>
      </w:rPr>
    </w:lvl>
    <w:lvl w:ilvl="5" w:tplc="FFFFFFFF">
      <w:numFmt w:val="bullet"/>
      <w:lvlText w:val="•"/>
      <w:lvlJc w:val="left"/>
      <w:pPr>
        <w:ind w:left="6151" w:hanging="360"/>
      </w:pPr>
      <w:rPr>
        <w:rFonts w:hint="default"/>
        <w:lang w:val="vi" w:eastAsia="en-US" w:bidi="ar-SA"/>
      </w:rPr>
    </w:lvl>
    <w:lvl w:ilvl="6" w:tplc="FFFFFFFF">
      <w:numFmt w:val="bullet"/>
      <w:lvlText w:val="•"/>
      <w:lvlJc w:val="left"/>
      <w:pPr>
        <w:ind w:left="7028" w:hanging="360"/>
      </w:pPr>
      <w:rPr>
        <w:rFonts w:hint="default"/>
        <w:lang w:val="vi" w:eastAsia="en-US" w:bidi="ar-SA"/>
      </w:rPr>
    </w:lvl>
    <w:lvl w:ilvl="7" w:tplc="FFFFFFFF">
      <w:numFmt w:val="bullet"/>
      <w:lvlText w:val="•"/>
      <w:lvlJc w:val="left"/>
      <w:pPr>
        <w:ind w:left="7904" w:hanging="360"/>
      </w:pPr>
      <w:rPr>
        <w:rFonts w:hint="default"/>
        <w:lang w:val="vi" w:eastAsia="en-US" w:bidi="ar-SA"/>
      </w:rPr>
    </w:lvl>
    <w:lvl w:ilvl="8" w:tplc="FFFFFFFF">
      <w:numFmt w:val="bullet"/>
      <w:lvlText w:val="•"/>
      <w:lvlJc w:val="left"/>
      <w:pPr>
        <w:ind w:left="8781" w:hanging="360"/>
      </w:pPr>
      <w:rPr>
        <w:rFonts w:hint="default"/>
        <w:lang w:val="vi" w:eastAsia="en-US" w:bidi="ar-SA"/>
      </w:rPr>
    </w:lvl>
  </w:abstractNum>
  <w:abstractNum w:abstractNumId="57" w15:restartNumberingAfterBreak="0">
    <w:nsid w:val="643873EA"/>
    <w:multiLevelType w:val="hybridMultilevel"/>
    <w:tmpl w:val="37C28F8A"/>
    <w:lvl w:ilvl="0" w:tplc="32F2CC22">
      <w:numFmt w:val="bullet"/>
      <w:lvlText w:val="-"/>
      <w:lvlJc w:val="left"/>
      <w:pPr>
        <w:ind w:left="1919"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58" w15:restartNumberingAfterBreak="0">
    <w:nsid w:val="66936FBC"/>
    <w:multiLevelType w:val="hybridMultilevel"/>
    <w:tmpl w:val="7CE61E80"/>
    <w:lvl w:ilvl="0" w:tplc="11707CE4">
      <w:numFmt w:val="bullet"/>
      <w:lvlText w:val="-"/>
      <w:lvlJc w:val="left"/>
      <w:pPr>
        <w:ind w:left="1777"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FFFFFFFF" w:tentative="1">
      <w:start w:val="1"/>
      <w:numFmt w:val="bullet"/>
      <w:lvlText w:val="o"/>
      <w:lvlJc w:val="left"/>
      <w:pPr>
        <w:ind w:left="2497" w:hanging="360"/>
      </w:pPr>
      <w:rPr>
        <w:rFonts w:ascii="Courier New" w:hAnsi="Courier New" w:cs="Courier New" w:hint="default"/>
      </w:rPr>
    </w:lvl>
    <w:lvl w:ilvl="2" w:tplc="FFFFFFFF" w:tentative="1">
      <w:start w:val="1"/>
      <w:numFmt w:val="bullet"/>
      <w:lvlText w:val=""/>
      <w:lvlJc w:val="left"/>
      <w:pPr>
        <w:ind w:left="3217" w:hanging="360"/>
      </w:pPr>
      <w:rPr>
        <w:rFonts w:ascii="Wingdings" w:hAnsi="Wingdings" w:hint="default"/>
      </w:rPr>
    </w:lvl>
    <w:lvl w:ilvl="3" w:tplc="FFFFFFFF" w:tentative="1">
      <w:start w:val="1"/>
      <w:numFmt w:val="bullet"/>
      <w:lvlText w:val=""/>
      <w:lvlJc w:val="left"/>
      <w:pPr>
        <w:ind w:left="3937" w:hanging="360"/>
      </w:pPr>
      <w:rPr>
        <w:rFonts w:ascii="Symbol" w:hAnsi="Symbol" w:hint="default"/>
      </w:rPr>
    </w:lvl>
    <w:lvl w:ilvl="4" w:tplc="FFFFFFFF" w:tentative="1">
      <w:start w:val="1"/>
      <w:numFmt w:val="bullet"/>
      <w:lvlText w:val="o"/>
      <w:lvlJc w:val="left"/>
      <w:pPr>
        <w:ind w:left="4657" w:hanging="360"/>
      </w:pPr>
      <w:rPr>
        <w:rFonts w:ascii="Courier New" w:hAnsi="Courier New" w:cs="Courier New" w:hint="default"/>
      </w:rPr>
    </w:lvl>
    <w:lvl w:ilvl="5" w:tplc="FFFFFFFF" w:tentative="1">
      <w:start w:val="1"/>
      <w:numFmt w:val="bullet"/>
      <w:lvlText w:val=""/>
      <w:lvlJc w:val="left"/>
      <w:pPr>
        <w:ind w:left="5377" w:hanging="360"/>
      </w:pPr>
      <w:rPr>
        <w:rFonts w:ascii="Wingdings" w:hAnsi="Wingdings" w:hint="default"/>
      </w:rPr>
    </w:lvl>
    <w:lvl w:ilvl="6" w:tplc="FFFFFFFF" w:tentative="1">
      <w:start w:val="1"/>
      <w:numFmt w:val="bullet"/>
      <w:lvlText w:val=""/>
      <w:lvlJc w:val="left"/>
      <w:pPr>
        <w:ind w:left="6097" w:hanging="360"/>
      </w:pPr>
      <w:rPr>
        <w:rFonts w:ascii="Symbol" w:hAnsi="Symbol" w:hint="default"/>
      </w:rPr>
    </w:lvl>
    <w:lvl w:ilvl="7" w:tplc="FFFFFFFF" w:tentative="1">
      <w:start w:val="1"/>
      <w:numFmt w:val="bullet"/>
      <w:lvlText w:val="o"/>
      <w:lvlJc w:val="left"/>
      <w:pPr>
        <w:ind w:left="6817" w:hanging="360"/>
      </w:pPr>
      <w:rPr>
        <w:rFonts w:ascii="Courier New" w:hAnsi="Courier New" w:cs="Courier New" w:hint="default"/>
      </w:rPr>
    </w:lvl>
    <w:lvl w:ilvl="8" w:tplc="FFFFFFFF" w:tentative="1">
      <w:start w:val="1"/>
      <w:numFmt w:val="bullet"/>
      <w:lvlText w:val=""/>
      <w:lvlJc w:val="left"/>
      <w:pPr>
        <w:ind w:left="7537" w:hanging="360"/>
      </w:pPr>
      <w:rPr>
        <w:rFonts w:ascii="Wingdings" w:hAnsi="Wingdings" w:hint="default"/>
      </w:rPr>
    </w:lvl>
  </w:abstractNum>
  <w:abstractNum w:abstractNumId="59" w15:restartNumberingAfterBreak="0">
    <w:nsid w:val="695B23A9"/>
    <w:multiLevelType w:val="multilevel"/>
    <w:tmpl w:val="3E349F90"/>
    <w:lvl w:ilvl="0">
      <w:start w:val="1"/>
      <w:numFmt w:val="bullet"/>
      <w:lvlText w:val=""/>
      <w:lvlJc w:val="left"/>
      <w:pPr>
        <w:tabs>
          <w:tab w:val="num" w:pos="1636"/>
        </w:tabs>
        <w:ind w:left="1636" w:hanging="360"/>
      </w:pPr>
      <w:rPr>
        <w:rFonts w:ascii="Symbol" w:hAnsi="Symbol" w:hint="default"/>
        <w:sz w:val="26"/>
        <w:szCs w:val="26"/>
        <w:lang w:val="vi" w:eastAsia="en-US" w:bidi="ar-SA"/>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60" w15:restartNumberingAfterBreak="0">
    <w:nsid w:val="6A406930"/>
    <w:multiLevelType w:val="multilevel"/>
    <w:tmpl w:val="01D6E6AE"/>
    <w:lvl w:ilvl="0">
      <w:numFmt w:val="bullet"/>
      <w:lvlText w:val="-"/>
      <w:lvlJc w:val="left"/>
      <w:pPr>
        <w:tabs>
          <w:tab w:val="num" w:pos="1210"/>
        </w:tabs>
        <w:ind w:left="121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entative="1">
      <w:start w:val="1"/>
      <w:numFmt w:val="bullet"/>
      <w:lvlText w:val="o"/>
      <w:lvlJc w:val="left"/>
      <w:pPr>
        <w:tabs>
          <w:tab w:val="num" w:pos="1930"/>
        </w:tabs>
        <w:ind w:left="1930" w:hanging="360"/>
      </w:pPr>
      <w:rPr>
        <w:rFonts w:ascii="Courier New" w:hAnsi="Courier New" w:hint="default"/>
        <w:sz w:val="20"/>
      </w:rPr>
    </w:lvl>
    <w:lvl w:ilvl="2" w:tentative="1">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61" w15:restartNumberingAfterBreak="0">
    <w:nsid w:val="6BC24478"/>
    <w:multiLevelType w:val="hybridMultilevel"/>
    <w:tmpl w:val="4F54D778"/>
    <w:lvl w:ilvl="0" w:tplc="10A861EA">
      <w:start w:val="1"/>
      <w:numFmt w:val="decimal"/>
      <w:lvlText w:val="4.3.%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2" w15:restartNumberingAfterBreak="0">
    <w:nsid w:val="6D436FE8"/>
    <w:multiLevelType w:val="hybridMultilevel"/>
    <w:tmpl w:val="710E9CAA"/>
    <w:lvl w:ilvl="0" w:tplc="04090001">
      <w:start w:val="1"/>
      <w:numFmt w:val="bullet"/>
      <w:lvlText w:val=""/>
      <w:lvlJc w:val="left"/>
      <w:pPr>
        <w:ind w:left="2486" w:hanging="360"/>
      </w:pPr>
      <w:rPr>
        <w:rFonts w:ascii="Symbol" w:hAnsi="Symbol" w:hint="default"/>
        <w:b w:val="0"/>
        <w:bCs w:val="0"/>
        <w:i w:val="0"/>
        <w:iCs w:val="0"/>
        <w:spacing w:val="0"/>
        <w:w w:val="100"/>
        <w:sz w:val="26"/>
        <w:szCs w:val="26"/>
        <w:lang w:val="vi" w:eastAsia="en-US" w:bidi="ar-SA"/>
      </w:rPr>
    </w:lvl>
    <w:lvl w:ilvl="1" w:tplc="FFFFFFFF">
      <w:start w:val="1"/>
      <w:numFmt w:val="bullet"/>
      <w:lvlText w:val=""/>
      <w:lvlJc w:val="left"/>
      <w:pPr>
        <w:ind w:left="2628" w:hanging="360"/>
      </w:pPr>
      <w:rPr>
        <w:rFonts w:ascii="Symbol" w:hAnsi="Symbol" w:hint="default"/>
        <w:lang w:val="vi" w:eastAsia="en-US" w:bidi="ar-SA"/>
      </w:rPr>
    </w:lvl>
    <w:lvl w:ilvl="2" w:tplc="04090001">
      <w:start w:val="1"/>
      <w:numFmt w:val="bullet"/>
      <w:lvlText w:val=""/>
      <w:lvlJc w:val="left"/>
      <w:pPr>
        <w:ind w:left="928"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8CFAF340">
      <w:start w:val="4"/>
      <w:numFmt w:val="bullet"/>
      <w:lvlText w:val="−"/>
      <w:lvlJc w:val="left"/>
      <w:pPr>
        <w:ind w:left="3600" w:hanging="360"/>
      </w:pPr>
      <w:rPr>
        <w:rFonts w:ascii="Times New Roman" w:eastAsia="Times New Roma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709C514E"/>
    <w:multiLevelType w:val="hybridMultilevel"/>
    <w:tmpl w:val="B984AA00"/>
    <w:lvl w:ilvl="0" w:tplc="FFFFFFFF">
      <w:numFmt w:val="bullet"/>
      <w:lvlText w:val="-"/>
      <w:lvlJc w:val="left"/>
      <w:pPr>
        <w:ind w:left="1777"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4" w15:restartNumberingAfterBreak="0">
    <w:nsid w:val="714F435C"/>
    <w:multiLevelType w:val="hybridMultilevel"/>
    <w:tmpl w:val="B9BAA8F6"/>
    <w:lvl w:ilvl="0" w:tplc="FFFFFFFF">
      <w:start w:val="1"/>
      <w:numFmt w:val="bullet"/>
      <w:lvlText w:val=""/>
      <w:lvlJc w:val="left"/>
      <w:pPr>
        <w:ind w:left="2628" w:hanging="360"/>
      </w:pPr>
      <w:rPr>
        <w:rFonts w:ascii="Symbol" w:hAnsi="Symbol" w:hint="default"/>
        <w:lang w:val="vi" w:eastAsia="en-US" w:bidi="ar-SA"/>
      </w:rPr>
    </w:lvl>
    <w:lvl w:ilvl="1" w:tplc="04090003" w:tentative="1">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65" w15:restartNumberingAfterBreak="0">
    <w:nsid w:val="723C35A9"/>
    <w:multiLevelType w:val="hybridMultilevel"/>
    <w:tmpl w:val="BD481CD6"/>
    <w:lvl w:ilvl="0" w:tplc="9CEA3192">
      <w:start w:val="1"/>
      <w:numFmt w:val="lowerLetter"/>
      <w:lvlText w:val="%1."/>
      <w:lvlJc w:val="left"/>
      <w:pPr>
        <w:ind w:left="1636" w:hanging="360"/>
      </w:pPr>
      <w:rPr>
        <w:i w:val="0"/>
        <w:iCs w:val="0"/>
        <w:color w:val="auto"/>
        <w:sz w:val="26"/>
        <w:szCs w:val="26"/>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66" w15:restartNumberingAfterBreak="0">
    <w:nsid w:val="740364AC"/>
    <w:multiLevelType w:val="hybridMultilevel"/>
    <w:tmpl w:val="E5F6BE30"/>
    <w:lvl w:ilvl="0" w:tplc="ABA6AEE4">
      <w:start w:val="1"/>
      <w:numFmt w:val="decimal"/>
      <w:lvlText w:val="3.%1"/>
      <w:lvlJc w:val="left"/>
      <w:pPr>
        <w:ind w:left="720" w:hanging="360"/>
      </w:pPr>
      <w:rPr>
        <w:rFonts w:asciiTheme="majorHAnsi" w:eastAsia="Times New Roman" w:hAnsiTheme="majorHAnsi" w:cs="Times New Roman" w:hint="default"/>
        <w:b/>
        <w:bCs/>
        <w:i w:val="0"/>
        <w:iCs w:val="0"/>
        <w:spacing w:val="-3"/>
        <w:w w:val="100"/>
        <w:sz w:val="28"/>
        <w:szCs w:val="28"/>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54354DE"/>
    <w:multiLevelType w:val="hybridMultilevel"/>
    <w:tmpl w:val="BBDED9CC"/>
    <w:lvl w:ilvl="0" w:tplc="EA42A49C">
      <w:start w:val="1"/>
      <w:numFmt w:val="lowerRoman"/>
      <w:lvlText w:val="%1."/>
      <w:lvlJc w:val="left"/>
      <w:pPr>
        <w:ind w:left="1636" w:hanging="360"/>
      </w:pPr>
      <w:rPr>
        <w:rFonts w:hint="default"/>
        <w:b w:val="0"/>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68" w15:restartNumberingAfterBreak="0">
    <w:nsid w:val="764E6C75"/>
    <w:multiLevelType w:val="hybridMultilevel"/>
    <w:tmpl w:val="4FB2D534"/>
    <w:lvl w:ilvl="0" w:tplc="32F2CC22">
      <w:numFmt w:val="bullet"/>
      <w:lvlText w:val="-"/>
      <w:lvlJc w:val="left"/>
      <w:pPr>
        <w:ind w:left="2061"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6B85029"/>
    <w:multiLevelType w:val="hybridMultilevel"/>
    <w:tmpl w:val="24B0BBE0"/>
    <w:lvl w:ilvl="0" w:tplc="32F2CC22">
      <w:numFmt w:val="bullet"/>
      <w:lvlText w:val="-"/>
      <w:lvlJc w:val="left"/>
      <w:pPr>
        <w:ind w:left="1919"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FFFFFFFF" w:tentative="1">
      <w:start w:val="1"/>
      <w:numFmt w:val="bullet"/>
      <w:lvlText w:val="o"/>
      <w:lvlJc w:val="left"/>
      <w:pPr>
        <w:ind w:left="2639" w:hanging="360"/>
      </w:pPr>
      <w:rPr>
        <w:rFonts w:ascii="Courier New" w:hAnsi="Courier New" w:cs="Courier New" w:hint="default"/>
      </w:rPr>
    </w:lvl>
    <w:lvl w:ilvl="2" w:tplc="FFFFFFFF" w:tentative="1">
      <w:start w:val="1"/>
      <w:numFmt w:val="bullet"/>
      <w:lvlText w:val=""/>
      <w:lvlJc w:val="left"/>
      <w:pPr>
        <w:ind w:left="3359" w:hanging="360"/>
      </w:pPr>
      <w:rPr>
        <w:rFonts w:ascii="Wingdings" w:hAnsi="Wingdings" w:hint="default"/>
      </w:rPr>
    </w:lvl>
    <w:lvl w:ilvl="3" w:tplc="FFFFFFFF" w:tentative="1">
      <w:start w:val="1"/>
      <w:numFmt w:val="bullet"/>
      <w:lvlText w:val=""/>
      <w:lvlJc w:val="left"/>
      <w:pPr>
        <w:ind w:left="4079" w:hanging="360"/>
      </w:pPr>
      <w:rPr>
        <w:rFonts w:ascii="Symbol" w:hAnsi="Symbol" w:hint="default"/>
      </w:rPr>
    </w:lvl>
    <w:lvl w:ilvl="4" w:tplc="FFFFFFFF" w:tentative="1">
      <w:start w:val="1"/>
      <w:numFmt w:val="bullet"/>
      <w:lvlText w:val="o"/>
      <w:lvlJc w:val="left"/>
      <w:pPr>
        <w:ind w:left="4799" w:hanging="360"/>
      </w:pPr>
      <w:rPr>
        <w:rFonts w:ascii="Courier New" w:hAnsi="Courier New" w:cs="Courier New" w:hint="default"/>
      </w:rPr>
    </w:lvl>
    <w:lvl w:ilvl="5" w:tplc="FFFFFFFF" w:tentative="1">
      <w:start w:val="1"/>
      <w:numFmt w:val="bullet"/>
      <w:lvlText w:val=""/>
      <w:lvlJc w:val="left"/>
      <w:pPr>
        <w:ind w:left="5519" w:hanging="360"/>
      </w:pPr>
      <w:rPr>
        <w:rFonts w:ascii="Wingdings" w:hAnsi="Wingdings" w:hint="default"/>
      </w:rPr>
    </w:lvl>
    <w:lvl w:ilvl="6" w:tplc="FFFFFFFF" w:tentative="1">
      <w:start w:val="1"/>
      <w:numFmt w:val="bullet"/>
      <w:lvlText w:val=""/>
      <w:lvlJc w:val="left"/>
      <w:pPr>
        <w:ind w:left="6239" w:hanging="360"/>
      </w:pPr>
      <w:rPr>
        <w:rFonts w:ascii="Symbol" w:hAnsi="Symbol" w:hint="default"/>
      </w:rPr>
    </w:lvl>
    <w:lvl w:ilvl="7" w:tplc="FFFFFFFF" w:tentative="1">
      <w:start w:val="1"/>
      <w:numFmt w:val="bullet"/>
      <w:lvlText w:val="o"/>
      <w:lvlJc w:val="left"/>
      <w:pPr>
        <w:ind w:left="6959" w:hanging="360"/>
      </w:pPr>
      <w:rPr>
        <w:rFonts w:ascii="Courier New" w:hAnsi="Courier New" w:cs="Courier New" w:hint="default"/>
      </w:rPr>
    </w:lvl>
    <w:lvl w:ilvl="8" w:tplc="FFFFFFFF" w:tentative="1">
      <w:start w:val="1"/>
      <w:numFmt w:val="bullet"/>
      <w:lvlText w:val=""/>
      <w:lvlJc w:val="left"/>
      <w:pPr>
        <w:ind w:left="7679" w:hanging="360"/>
      </w:pPr>
      <w:rPr>
        <w:rFonts w:ascii="Wingdings" w:hAnsi="Wingdings" w:hint="default"/>
      </w:rPr>
    </w:lvl>
  </w:abstractNum>
  <w:abstractNum w:abstractNumId="70" w15:restartNumberingAfterBreak="0">
    <w:nsid w:val="78BA5299"/>
    <w:multiLevelType w:val="hybridMultilevel"/>
    <w:tmpl w:val="E93ADCDE"/>
    <w:lvl w:ilvl="0" w:tplc="C2C8246A">
      <w:start w:val="1"/>
      <w:numFmt w:val="decimal"/>
      <w:lvlText w:val="4.%1"/>
      <w:lvlJc w:val="left"/>
      <w:pPr>
        <w:ind w:left="720" w:hanging="360"/>
      </w:pPr>
      <w:rPr>
        <w:rFonts w:ascii="Times New Roman" w:eastAsia="Times New Roman" w:hAnsi="Times New Roman" w:cs="Times New Roman" w:hint="default"/>
        <w:b/>
        <w:bCs/>
        <w:i w:val="0"/>
        <w:iCs w:val="0"/>
        <w:spacing w:val="-3"/>
        <w:w w:val="10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9CE2CCA"/>
    <w:multiLevelType w:val="hybridMultilevel"/>
    <w:tmpl w:val="09D21578"/>
    <w:lvl w:ilvl="0" w:tplc="FFFFFFFF">
      <w:start w:val="1"/>
      <w:numFmt w:val="bullet"/>
      <w:lvlText w:val=""/>
      <w:lvlJc w:val="left"/>
      <w:pPr>
        <w:ind w:left="720" w:hanging="360"/>
      </w:pPr>
      <w:rPr>
        <w:rFonts w:ascii="Symbol" w:hAnsi="Symbol" w:hint="default"/>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7A2C4761"/>
    <w:multiLevelType w:val="hybridMultilevel"/>
    <w:tmpl w:val="20E45218"/>
    <w:lvl w:ilvl="0" w:tplc="FFFFFFFF">
      <w:start w:val="1"/>
      <w:numFmt w:val="bullet"/>
      <w:lvlText w:val=""/>
      <w:lvlJc w:val="left"/>
      <w:pPr>
        <w:ind w:left="2552" w:hanging="360"/>
      </w:pPr>
      <w:rPr>
        <w:rFonts w:ascii="Symbol" w:hAnsi="Symbol" w:hint="default"/>
        <w:lang w:val="vi" w:eastAsia="en-US" w:bidi="ar-SA"/>
      </w:rPr>
    </w:lvl>
    <w:lvl w:ilvl="1" w:tplc="04090003" w:tentative="1">
      <w:start w:val="1"/>
      <w:numFmt w:val="bullet"/>
      <w:lvlText w:val="o"/>
      <w:lvlJc w:val="left"/>
      <w:pPr>
        <w:ind w:left="3272" w:hanging="360"/>
      </w:pPr>
      <w:rPr>
        <w:rFonts w:ascii="Courier New" w:hAnsi="Courier New" w:cs="Courier New" w:hint="default"/>
      </w:rPr>
    </w:lvl>
    <w:lvl w:ilvl="2" w:tplc="04090005" w:tentative="1">
      <w:start w:val="1"/>
      <w:numFmt w:val="bullet"/>
      <w:lvlText w:val=""/>
      <w:lvlJc w:val="left"/>
      <w:pPr>
        <w:ind w:left="3992" w:hanging="360"/>
      </w:pPr>
      <w:rPr>
        <w:rFonts w:ascii="Wingdings" w:hAnsi="Wingdings" w:hint="default"/>
      </w:rPr>
    </w:lvl>
    <w:lvl w:ilvl="3" w:tplc="04090001" w:tentative="1">
      <w:start w:val="1"/>
      <w:numFmt w:val="bullet"/>
      <w:lvlText w:val=""/>
      <w:lvlJc w:val="left"/>
      <w:pPr>
        <w:ind w:left="4712" w:hanging="360"/>
      </w:pPr>
      <w:rPr>
        <w:rFonts w:ascii="Symbol" w:hAnsi="Symbol" w:hint="default"/>
      </w:rPr>
    </w:lvl>
    <w:lvl w:ilvl="4" w:tplc="04090003" w:tentative="1">
      <w:start w:val="1"/>
      <w:numFmt w:val="bullet"/>
      <w:lvlText w:val="o"/>
      <w:lvlJc w:val="left"/>
      <w:pPr>
        <w:ind w:left="5432" w:hanging="360"/>
      </w:pPr>
      <w:rPr>
        <w:rFonts w:ascii="Courier New" w:hAnsi="Courier New" w:cs="Courier New" w:hint="default"/>
      </w:rPr>
    </w:lvl>
    <w:lvl w:ilvl="5" w:tplc="04090005" w:tentative="1">
      <w:start w:val="1"/>
      <w:numFmt w:val="bullet"/>
      <w:lvlText w:val=""/>
      <w:lvlJc w:val="left"/>
      <w:pPr>
        <w:ind w:left="6152" w:hanging="360"/>
      </w:pPr>
      <w:rPr>
        <w:rFonts w:ascii="Wingdings" w:hAnsi="Wingdings" w:hint="default"/>
      </w:rPr>
    </w:lvl>
    <w:lvl w:ilvl="6" w:tplc="04090001" w:tentative="1">
      <w:start w:val="1"/>
      <w:numFmt w:val="bullet"/>
      <w:lvlText w:val=""/>
      <w:lvlJc w:val="left"/>
      <w:pPr>
        <w:ind w:left="6872" w:hanging="360"/>
      </w:pPr>
      <w:rPr>
        <w:rFonts w:ascii="Symbol" w:hAnsi="Symbol" w:hint="default"/>
      </w:rPr>
    </w:lvl>
    <w:lvl w:ilvl="7" w:tplc="04090003" w:tentative="1">
      <w:start w:val="1"/>
      <w:numFmt w:val="bullet"/>
      <w:lvlText w:val="o"/>
      <w:lvlJc w:val="left"/>
      <w:pPr>
        <w:ind w:left="7592" w:hanging="360"/>
      </w:pPr>
      <w:rPr>
        <w:rFonts w:ascii="Courier New" w:hAnsi="Courier New" w:cs="Courier New" w:hint="default"/>
      </w:rPr>
    </w:lvl>
    <w:lvl w:ilvl="8" w:tplc="04090005" w:tentative="1">
      <w:start w:val="1"/>
      <w:numFmt w:val="bullet"/>
      <w:lvlText w:val=""/>
      <w:lvlJc w:val="left"/>
      <w:pPr>
        <w:ind w:left="8312" w:hanging="360"/>
      </w:pPr>
      <w:rPr>
        <w:rFonts w:ascii="Wingdings" w:hAnsi="Wingdings" w:hint="default"/>
      </w:rPr>
    </w:lvl>
  </w:abstractNum>
  <w:abstractNum w:abstractNumId="73" w15:restartNumberingAfterBreak="0">
    <w:nsid w:val="7AD63F7E"/>
    <w:multiLevelType w:val="hybridMultilevel"/>
    <w:tmpl w:val="19C4DE1E"/>
    <w:lvl w:ilvl="0" w:tplc="32F2CC22">
      <w:numFmt w:val="bullet"/>
      <w:lvlText w:val="-"/>
      <w:lvlJc w:val="left"/>
      <w:pPr>
        <w:ind w:left="1919"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74" w15:restartNumberingAfterBreak="0">
    <w:nsid w:val="7C8708E5"/>
    <w:multiLevelType w:val="multilevel"/>
    <w:tmpl w:val="3D485EA2"/>
    <w:lvl w:ilvl="0">
      <w:start w:val="3"/>
      <w:numFmt w:val="decimal"/>
      <w:lvlText w:val="%1"/>
      <w:lvlJc w:val="left"/>
      <w:pPr>
        <w:ind w:left="588" w:hanging="588"/>
      </w:pPr>
      <w:rPr>
        <w:rFonts w:hint="default"/>
      </w:rPr>
    </w:lvl>
    <w:lvl w:ilvl="1">
      <w:start w:val="2"/>
      <w:numFmt w:val="decimal"/>
      <w:lvlText w:val="%1.%2"/>
      <w:lvlJc w:val="left"/>
      <w:pPr>
        <w:ind w:left="1003" w:hanging="720"/>
      </w:pPr>
      <w:rPr>
        <w:rFonts w:hint="default"/>
        <w:sz w:val="28"/>
        <w:szCs w:val="28"/>
      </w:rPr>
    </w:lvl>
    <w:lvl w:ilvl="2">
      <w:start w:val="1"/>
      <w:numFmt w:val="lowerLetter"/>
      <w:lvlText w:val="%3."/>
      <w:lvlJc w:val="left"/>
      <w:pPr>
        <w:ind w:left="1069" w:hanging="360"/>
      </w:p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75" w15:restartNumberingAfterBreak="0">
    <w:nsid w:val="7D602554"/>
    <w:multiLevelType w:val="hybridMultilevel"/>
    <w:tmpl w:val="EAAA38F0"/>
    <w:lvl w:ilvl="0" w:tplc="32F2CC22">
      <w:numFmt w:val="bullet"/>
      <w:lvlText w:val="-"/>
      <w:lvlJc w:val="left"/>
      <w:pPr>
        <w:ind w:left="1636"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FFFFFFFF">
      <w:numFmt w:val="bullet"/>
      <w:lvlText w:val="-"/>
      <w:lvlJc w:val="left"/>
      <w:pPr>
        <w:ind w:left="1211" w:hanging="360"/>
      </w:pPr>
      <w:rPr>
        <w:rFonts w:ascii="Times New Roman" w:eastAsia="Times New Roman" w:hAnsi="Times New Roman" w:cs="Times New Roman" w:hint="default"/>
        <w:b w:val="0"/>
        <w:bCs w:val="0"/>
        <w:i w:val="0"/>
        <w:iCs w:val="0"/>
        <w:spacing w:val="0"/>
        <w:w w:val="100"/>
        <w:sz w:val="26"/>
        <w:szCs w:val="26"/>
        <w:lang w:val="vi" w:eastAsia="en-US" w:bidi="ar-SA"/>
      </w:rPr>
    </w:lvl>
    <w:lvl w:ilvl="2" w:tplc="FFFFFFFF">
      <w:start w:val="1"/>
      <w:numFmt w:val="bullet"/>
      <w:lvlText w:val=""/>
      <w:lvlJc w:val="left"/>
      <w:pPr>
        <w:ind w:left="78" w:hanging="360"/>
      </w:pPr>
      <w:rPr>
        <w:rFonts w:ascii="Symbol" w:hAnsi="Symbol" w:hint="default"/>
      </w:rPr>
    </w:lvl>
    <w:lvl w:ilvl="3" w:tplc="FFFFFFFF">
      <w:start w:val="1"/>
      <w:numFmt w:val="bullet"/>
      <w:lvlText w:val=""/>
      <w:lvlJc w:val="left"/>
      <w:pPr>
        <w:ind w:left="2030" w:hanging="360"/>
      </w:pPr>
      <w:rPr>
        <w:rFonts w:ascii="Symbol" w:hAnsi="Symbol" w:hint="default"/>
      </w:rPr>
    </w:lvl>
    <w:lvl w:ilvl="4" w:tplc="FFFFFFFF">
      <w:start w:val="4"/>
      <w:numFmt w:val="bullet"/>
      <w:lvlText w:val="−"/>
      <w:lvlJc w:val="left"/>
      <w:pPr>
        <w:ind w:left="2750" w:hanging="360"/>
      </w:pPr>
      <w:rPr>
        <w:rFonts w:ascii="Times New Roman" w:eastAsia="Times New Roman" w:hAnsi="Times New Roman" w:cs="Times New Roman" w:hint="default"/>
      </w:rPr>
    </w:lvl>
    <w:lvl w:ilvl="5" w:tplc="FFFFFFFF" w:tentative="1">
      <w:start w:val="1"/>
      <w:numFmt w:val="bullet"/>
      <w:lvlText w:val=""/>
      <w:lvlJc w:val="left"/>
      <w:pPr>
        <w:ind w:left="3470" w:hanging="360"/>
      </w:pPr>
      <w:rPr>
        <w:rFonts w:ascii="Wingdings" w:hAnsi="Wingdings" w:hint="default"/>
      </w:rPr>
    </w:lvl>
    <w:lvl w:ilvl="6" w:tplc="FFFFFFFF" w:tentative="1">
      <w:start w:val="1"/>
      <w:numFmt w:val="bullet"/>
      <w:lvlText w:val=""/>
      <w:lvlJc w:val="left"/>
      <w:pPr>
        <w:ind w:left="4190" w:hanging="360"/>
      </w:pPr>
      <w:rPr>
        <w:rFonts w:ascii="Symbol" w:hAnsi="Symbol" w:hint="default"/>
      </w:rPr>
    </w:lvl>
    <w:lvl w:ilvl="7" w:tplc="FFFFFFFF" w:tentative="1">
      <w:start w:val="1"/>
      <w:numFmt w:val="bullet"/>
      <w:lvlText w:val="o"/>
      <w:lvlJc w:val="left"/>
      <w:pPr>
        <w:ind w:left="4910" w:hanging="360"/>
      </w:pPr>
      <w:rPr>
        <w:rFonts w:ascii="Courier New" w:hAnsi="Courier New" w:cs="Courier New" w:hint="default"/>
      </w:rPr>
    </w:lvl>
    <w:lvl w:ilvl="8" w:tplc="FFFFFFFF" w:tentative="1">
      <w:start w:val="1"/>
      <w:numFmt w:val="bullet"/>
      <w:lvlText w:val=""/>
      <w:lvlJc w:val="left"/>
      <w:pPr>
        <w:ind w:left="5630" w:hanging="360"/>
      </w:pPr>
      <w:rPr>
        <w:rFonts w:ascii="Wingdings" w:hAnsi="Wingdings" w:hint="default"/>
      </w:rPr>
    </w:lvl>
  </w:abstractNum>
  <w:num w:numId="1" w16cid:durableId="798768355">
    <w:abstractNumId w:val="6"/>
  </w:num>
  <w:num w:numId="2" w16cid:durableId="1122966544">
    <w:abstractNumId w:val="58"/>
  </w:num>
  <w:num w:numId="3" w16cid:durableId="64647142">
    <w:abstractNumId w:val="37"/>
  </w:num>
  <w:num w:numId="4" w16cid:durableId="961576587">
    <w:abstractNumId w:val="56"/>
  </w:num>
  <w:num w:numId="5" w16cid:durableId="1847206184">
    <w:abstractNumId w:val="26"/>
  </w:num>
  <w:num w:numId="6" w16cid:durableId="778331190">
    <w:abstractNumId w:val="31"/>
  </w:num>
  <w:num w:numId="7" w16cid:durableId="1136411546">
    <w:abstractNumId w:val="23"/>
  </w:num>
  <w:num w:numId="8" w16cid:durableId="28340048">
    <w:abstractNumId w:val="49"/>
  </w:num>
  <w:num w:numId="9" w16cid:durableId="1278827759">
    <w:abstractNumId w:val="4"/>
  </w:num>
  <w:num w:numId="10" w16cid:durableId="998464973">
    <w:abstractNumId w:val="35"/>
  </w:num>
  <w:num w:numId="11" w16cid:durableId="784007537">
    <w:abstractNumId w:val="60"/>
  </w:num>
  <w:num w:numId="12" w16cid:durableId="1131828264">
    <w:abstractNumId w:val="29"/>
  </w:num>
  <w:num w:numId="13" w16cid:durableId="34090627">
    <w:abstractNumId w:val="27"/>
  </w:num>
  <w:num w:numId="14" w16cid:durableId="899096737">
    <w:abstractNumId w:val="8"/>
  </w:num>
  <w:num w:numId="15" w16cid:durableId="1174803156">
    <w:abstractNumId w:val="7"/>
  </w:num>
  <w:num w:numId="16" w16cid:durableId="1736466427">
    <w:abstractNumId w:val="66"/>
  </w:num>
  <w:num w:numId="17" w16cid:durableId="1505049464">
    <w:abstractNumId w:val="59"/>
  </w:num>
  <w:num w:numId="18" w16cid:durableId="1741059541">
    <w:abstractNumId w:val="40"/>
  </w:num>
  <w:num w:numId="19" w16cid:durableId="622885731">
    <w:abstractNumId w:val="51"/>
  </w:num>
  <w:num w:numId="20" w16cid:durableId="1520390528">
    <w:abstractNumId w:val="46"/>
  </w:num>
  <w:num w:numId="21" w16cid:durableId="216085219">
    <w:abstractNumId w:val="72"/>
  </w:num>
  <w:num w:numId="22" w16cid:durableId="1082794035">
    <w:abstractNumId w:val="50"/>
  </w:num>
  <w:num w:numId="23" w16cid:durableId="1567493716">
    <w:abstractNumId w:val="62"/>
  </w:num>
  <w:num w:numId="24" w16cid:durableId="538670119">
    <w:abstractNumId w:val="47"/>
  </w:num>
  <w:num w:numId="25" w16cid:durableId="403072638">
    <w:abstractNumId w:val="18"/>
  </w:num>
  <w:num w:numId="26" w16cid:durableId="118232911">
    <w:abstractNumId w:val="43"/>
  </w:num>
  <w:num w:numId="27" w16cid:durableId="1060710245">
    <w:abstractNumId w:val="71"/>
  </w:num>
  <w:num w:numId="28" w16cid:durableId="1404718668">
    <w:abstractNumId w:val="73"/>
  </w:num>
  <w:num w:numId="29" w16cid:durableId="1929148972">
    <w:abstractNumId w:val="69"/>
  </w:num>
  <w:num w:numId="30" w16cid:durableId="909654885">
    <w:abstractNumId w:val="57"/>
  </w:num>
  <w:num w:numId="31" w16cid:durableId="1391884040">
    <w:abstractNumId w:val="33"/>
  </w:num>
  <w:num w:numId="32" w16cid:durableId="1185754737">
    <w:abstractNumId w:val="45"/>
  </w:num>
  <w:num w:numId="33" w16cid:durableId="597563829">
    <w:abstractNumId w:val="22"/>
  </w:num>
  <w:num w:numId="34" w16cid:durableId="122769576">
    <w:abstractNumId w:val="68"/>
  </w:num>
  <w:num w:numId="35" w16cid:durableId="783689783">
    <w:abstractNumId w:val="42"/>
  </w:num>
  <w:num w:numId="36" w16cid:durableId="1821725655">
    <w:abstractNumId w:val="32"/>
  </w:num>
  <w:num w:numId="37" w16cid:durableId="1691028979">
    <w:abstractNumId w:val="55"/>
  </w:num>
  <w:num w:numId="38" w16cid:durableId="193734521">
    <w:abstractNumId w:val="67"/>
  </w:num>
  <w:num w:numId="39" w16cid:durableId="659237847">
    <w:abstractNumId w:val="0"/>
  </w:num>
  <w:num w:numId="40" w16cid:durableId="1101030337">
    <w:abstractNumId w:val="2"/>
  </w:num>
  <w:num w:numId="41" w16cid:durableId="1555852427">
    <w:abstractNumId w:val="12"/>
  </w:num>
  <w:num w:numId="42" w16cid:durableId="1683624940">
    <w:abstractNumId w:val="52"/>
  </w:num>
  <w:num w:numId="43" w16cid:durableId="1832913569">
    <w:abstractNumId w:val="54"/>
  </w:num>
  <w:num w:numId="44" w16cid:durableId="1610699662">
    <w:abstractNumId w:val="34"/>
  </w:num>
  <w:num w:numId="45" w16cid:durableId="8869568">
    <w:abstractNumId w:val="48"/>
  </w:num>
  <w:num w:numId="46" w16cid:durableId="792938587">
    <w:abstractNumId w:val="5"/>
  </w:num>
  <w:num w:numId="47" w16cid:durableId="1857109503">
    <w:abstractNumId w:val="74"/>
  </w:num>
  <w:num w:numId="48" w16cid:durableId="829905842">
    <w:abstractNumId w:val="75"/>
  </w:num>
  <w:num w:numId="49" w16cid:durableId="475075825">
    <w:abstractNumId w:val="9"/>
  </w:num>
  <w:num w:numId="50" w16cid:durableId="1014723109">
    <w:abstractNumId w:val="39"/>
  </w:num>
  <w:num w:numId="51" w16cid:durableId="1507594738">
    <w:abstractNumId w:val="14"/>
  </w:num>
  <w:num w:numId="52" w16cid:durableId="1638410232">
    <w:abstractNumId w:val="15"/>
  </w:num>
  <w:num w:numId="53" w16cid:durableId="850141415">
    <w:abstractNumId w:val="63"/>
  </w:num>
  <w:num w:numId="54" w16cid:durableId="371341948">
    <w:abstractNumId w:val="53"/>
  </w:num>
  <w:num w:numId="55" w16cid:durableId="874578397">
    <w:abstractNumId w:val="38"/>
  </w:num>
  <w:num w:numId="56" w16cid:durableId="321469307">
    <w:abstractNumId w:val="13"/>
  </w:num>
  <w:num w:numId="57" w16cid:durableId="1459102463">
    <w:abstractNumId w:val="44"/>
  </w:num>
  <w:num w:numId="58" w16cid:durableId="1958246725">
    <w:abstractNumId w:val="20"/>
  </w:num>
  <w:num w:numId="59" w16cid:durableId="1043410440">
    <w:abstractNumId w:val="21"/>
  </w:num>
  <w:num w:numId="60" w16cid:durableId="1424447308">
    <w:abstractNumId w:val="36"/>
  </w:num>
  <w:num w:numId="61" w16cid:durableId="922108031">
    <w:abstractNumId w:val="17"/>
  </w:num>
  <w:num w:numId="62" w16cid:durableId="59331175">
    <w:abstractNumId w:val="70"/>
  </w:num>
  <w:num w:numId="63" w16cid:durableId="100952648">
    <w:abstractNumId w:val="30"/>
  </w:num>
  <w:num w:numId="64" w16cid:durableId="1155300977">
    <w:abstractNumId w:val="16"/>
  </w:num>
  <w:num w:numId="65" w16cid:durableId="404306036">
    <w:abstractNumId w:val="61"/>
  </w:num>
  <w:num w:numId="66" w16cid:durableId="349912921">
    <w:abstractNumId w:val="1"/>
  </w:num>
  <w:num w:numId="67" w16cid:durableId="595021622">
    <w:abstractNumId w:val="24"/>
  </w:num>
  <w:num w:numId="68" w16cid:durableId="55903859">
    <w:abstractNumId w:val="11"/>
  </w:num>
  <w:num w:numId="69" w16cid:durableId="847214559">
    <w:abstractNumId w:val="65"/>
  </w:num>
  <w:num w:numId="70" w16cid:durableId="550968091">
    <w:abstractNumId w:val="19"/>
  </w:num>
  <w:num w:numId="71" w16cid:durableId="1417703958">
    <w:abstractNumId w:val="3"/>
  </w:num>
  <w:num w:numId="72" w16cid:durableId="659886662">
    <w:abstractNumId w:val="41"/>
  </w:num>
  <w:num w:numId="73" w16cid:durableId="698942147">
    <w:abstractNumId w:val="28"/>
  </w:num>
  <w:num w:numId="74" w16cid:durableId="292254720">
    <w:abstractNumId w:val="64"/>
  </w:num>
  <w:num w:numId="75" w16cid:durableId="651131568">
    <w:abstractNumId w:val="10"/>
  </w:num>
  <w:num w:numId="76" w16cid:durableId="2055277462">
    <w:abstractNumId w:val="25"/>
  </w:num>
  <w:numIdMacAtCleanup w:val="7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guyễn Đại Trường Danh">
    <w15:presenceInfo w15:providerId="AD" w15:userId="S::23520242@ms.uit.edu.vn::d6175fcb-ef49-4954-ab94-a8fe08566f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ocumentProtection w:edit="trackedChanges" w:enforcement="0"/>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ulTrailSpace/>
    <w:shapeLayoutLikeWW8/>
    <w:useFELayout/>
    <w:compatSetting w:name="compatibilityMode" w:uri="http://schemas.microsoft.com/office/word" w:val="14"/>
    <w:compatSetting w:name="useWord2013TrackBottomHyphenation" w:uri="http://schemas.microsoft.com/office/word" w:val="1"/>
  </w:compat>
  <w:rsids>
    <w:rsidRoot w:val="00460372"/>
    <w:rsid w:val="00000363"/>
    <w:rsid w:val="00000751"/>
    <w:rsid w:val="0000095C"/>
    <w:rsid w:val="00000CDF"/>
    <w:rsid w:val="00001193"/>
    <w:rsid w:val="000018B0"/>
    <w:rsid w:val="00001F22"/>
    <w:rsid w:val="00003BEE"/>
    <w:rsid w:val="000052A1"/>
    <w:rsid w:val="000059CB"/>
    <w:rsid w:val="00005B46"/>
    <w:rsid w:val="000063D9"/>
    <w:rsid w:val="00006558"/>
    <w:rsid w:val="000072BF"/>
    <w:rsid w:val="000078FE"/>
    <w:rsid w:val="00010580"/>
    <w:rsid w:val="000106FB"/>
    <w:rsid w:val="000107AA"/>
    <w:rsid w:val="00010889"/>
    <w:rsid w:val="00011541"/>
    <w:rsid w:val="00012106"/>
    <w:rsid w:val="00012493"/>
    <w:rsid w:val="00012B88"/>
    <w:rsid w:val="0001316E"/>
    <w:rsid w:val="00013778"/>
    <w:rsid w:val="00013FC1"/>
    <w:rsid w:val="00014052"/>
    <w:rsid w:val="00014321"/>
    <w:rsid w:val="0001479A"/>
    <w:rsid w:val="00015392"/>
    <w:rsid w:val="00017884"/>
    <w:rsid w:val="00020EBA"/>
    <w:rsid w:val="00021480"/>
    <w:rsid w:val="00021496"/>
    <w:rsid w:val="000217E5"/>
    <w:rsid w:val="00023110"/>
    <w:rsid w:val="000231FB"/>
    <w:rsid w:val="00024643"/>
    <w:rsid w:val="00024BA8"/>
    <w:rsid w:val="000250F9"/>
    <w:rsid w:val="000253F7"/>
    <w:rsid w:val="0002586C"/>
    <w:rsid w:val="000264E9"/>
    <w:rsid w:val="00026D88"/>
    <w:rsid w:val="00027271"/>
    <w:rsid w:val="00027946"/>
    <w:rsid w:val="00031D9A"/>
    <w:rsid w:val="00032AD3"/>
    <w:rsid w:val="00033ECC"/>
    <w:rsid w:val="0003471C"/>
    <w:rsid w:val="00034A15"/>
    <w:rsid w:val="00035CB7"/>
    <w:rsid w:val="00035D07"/>
    <w:rsid w:val="0003662E"/>
    <w:rsid w:val="00036DEF"/>
    <w:rsid w:val="00037272"/>
    <w:rsid w:val="00040A2A"/>
    <w:rsid w:val="00041ECD"/>
    <w:rsid w:val="0004209A"/>
    <w:rsid w:val="00042E19"/>
    <w:rsid w:val="00042F6C"/>
    <w:rsid w:val="00043624"/>
    <w:rsid w:val="0004368E"/>
    <w:rsid w:val="00043D1E"/>
    <w:rsid w:val="0004556D"/>
    <w:rsid w:val="00047597"/>
    <w:rsid w:val="000477E8"/>
    <w:rsid w:val="00051A85"/>
    <w:rsid w:val="00051EF9"/>
    <w:rsid w:val="000548A3"/>
    <w:rsid w:val="00055438"/>
    <w:rsid w:val="000566F1"/>
    <w:rsid w:val="0005710E"/>
    <w:rsid w:val="00057A3C"/>
    <w:rsid w:val="00057A49"/>
    <w:rsid w:val="00057B77"/>
    <w:rsid w:val="00060450"/>
    <w:rsid w:val="000611AB"/>
    <w:rsid w:val="00061322"/>
    <w:rsid w:val="0006249A"/>
    <w:rsid w:val="00062D58"/>
    <w:rsid w:val="000632D9"/>
    <w:rsid w:val="000664D5"/>
    <w:rsid w:val="00066D0D"/>
    <w:rsid w:val="0006720D"/>
    <w:rsid w:val="00067902"/>
    <w:rsid w:val="00067ADF"/>
    <w:rsid w:val="000702D7"/>
    <w:rsid w:val="000710FF"/>
    <w:rsid w:val="00071A52"/>
    <w:rsid w:val="00073353"/>
    <w:rsid w:val="00073371"/>
    <w:rsid w:val="00075111"/>
    <w:rsid w:val="000753C6"/>
    <w:rsid w:val="00075CA3"/>
    <w:rsid w:val="00075E17"/>
    <w:rsid w:val="00076A07"/>
    <w:rsid w:val="000771DA"/>
    <w:rsid w:val="00080608"/>
    <w:rsid w:val="00081454"/>
    <w:rsid w:val="0008247A"/>
    <w:rsid w:val="00082519"/>
    <w:rsid w:val="00082645"/>
    <w:rsid w:val="00083605"/>
    <w:rsid w:val="00084441"/>
    <w:rsid w:val="00085A5B"/>
    <w:rsid w:val="000862C8"/>
    <w:rsid w:val="000906D4"/>
    <w:rsid w:val="0009109C"/>
    <w:rsid w:val="000913F8"/>
    <w:rsid w:val="000919EF"/>
    <w:rsid w:val="00091F7E"/>
    <w:rsid w:val="000921C9"/>
    <w:rsid w:val="00093B1E"/>
    <w:rsid w:val="00093FCA"/>
    <w:rsid w:val="0009409C"/>
    <w:rsid w:val="000941BB"/>
    <w:rsid w:val="00094820"/>
    <w:rsid w:val="00096288"/>
    <w:rsid w:val="0009633E"/>
    <w:rsid w:val="00096395"/>
    <w:rsid w:val="000970A7"/>
    <w:rsid w:val="000A0811"/>
    <w:rsid w:val="000A146A"/>
    <w:rsid w:val="000A1756"/>
    <w:rsid w:val="000A188F"/>
    <w:rsid w:val="000A2174"/>
    <w:rsid w:val="000A352D"/>
    <w:rsid w:val="000A3B5E"/>
    <w:rsid w:val="000A7C62"/>
    <w:rsid w:val="000B1F26"/>
    <w:rsid w:val="000B2C84"/>
    <w:rsid w:val="000B2F23"/>
    <w:rsid w:val="000B3038"/>
    <w:rsid w:val="000B4231"/>
    <w:rsid w:val="000B491D"/>
    <w:rsid w:val="000B4A21"/>
    <w:rsid w:val="000B4FA2"/>
    <w:rsid w:val="000B59FA"/>
    <w:rsid w:val="000B675B"/>
    <w:rsid w:val="000B6E6C"/>
    <w:rsid w:val="000B704E"/>
    <w:rsid w:val="000B7065"/>
    <w:rsid w:val="000B7153"/>
    <w:rsid w:val="000B7CB5"/>
    <w:rsid w:val="000C0041"/>
    <w:rsid w:val="000C1F20"/>
    <w:rsid w:val="000C2633"/>
    <w:rsid w:val="000C372E"/>
    <w:rsid w:val="000C4274"/>
    <w:rsid w:val="000C4717"/>
    <w:rsid w:val="000C4A0D"/>
    <w:rsid w:val="000C5766"/>
    <w:rsid w:val="000C5BC6"/>
    <w:rsid w:val="000C670D"/>
    <w:rsid w:val="000C710D"/>
    <w:rsid w:val="000D1CCD"/>
    <w:rsid w:val="000D2850"/>
    <w:rsid w:val="000D2C75"/>
    <w:rsid w:val="000D4C02"/>
    <w:rsid w:val="000D5316"/>
    <w:rsid w:val="000D5328"/>
    <w:rsid w:val="000D53E9"/>
    <w:rsid w:val="000D54C9"/>
    <w:rsid w:val="000D58FF"/>
    <w:rsid w:val="000D6407"/>
    <w:rsid w:val="000D6620"/>
    <w:rsid w:val="000E09D0"/>
    <w:rsid w:val="000E2F02"/>
    <w:rsid w:val="000E3607"/>
    <w:rsid w:val="000E4ABD"/>
    <w:rsid w:val="000E50A6"/>
    <w:rsid w:val="000E5E01"/>
    <w:rsid w:val="000E61F5"/>
    <w:rsid w:val="000E64D0"/>
    <w:rsid w:val="000E6950"/>
    <w:rsid w:val="000E6A07"/>
    <w:rsid w:val="000E6C5D"/>
    <w:rsid w:val="000F0862"/>
    <w:rsid w:val="000F09F5"/>
    <w:rsid w:val="000F0A02"/>
    <w:rsid w:val="000F0A3C"/>
    <w:rsid w:val="000F0ECB"/>
    <w:rsid w:val="000F0F98"/>
    <w:rsid w:val="000F0FA4"/>
    <w:rsid w:val="000F22C1"/>
    <w:rsid w:val="000F27F5"/>
    <w:rsid w:val="000F3F4F"/>
    <w:rsid w:val="000F537A"/>
    <w:rsid w:val="000F6AA9"/>
    <w:rsid w:val="000F6FD0"/>
    <w:rsid w:val="00100D45"/>
    <w:rsid w:val="0010137A"/>
    <w:rsid w:val="00101D81"/>
    <w:rsid w:val="001027B2"/>
    <w:rsid w:val="00102AE0"/>
    <w:rsid w:val="00102F56"/>
    <w:rsid w:val="001036B9"/>
    <w:rsid w:val="00104CDF"/>
    <w:rsid w:val="00105320"/>
    <w:rsid w:val="001053B3"/>
    <w:rsid w:val="00105543"/>
    <w:rsid w:val="00105EAE"/>
    <w:rsid w:val="00110166"/>
    <w:rsid w:val="00110D00"/>
    <w:rsid w:val="001110A0"/>
    <w:rsid w:val="0011181F"/>
    <w:rsid w:val="00111A4C"/>
    <w:rsid w:val="00111C12"/>
    <w:rsid w:val="00111EF5"/>
    <w:rsid w:val="001129AE"/>
    <w:rsid w:val="00112E4E"/>
    <w:rsid w:val="00113249"/>
    <w:rsid w:val="00113E76"/>
    <w:rsid w:val="00114EEB"/>
    <w:rsid w:val="0011559E"/>
    <w:rsid w:val="001166A6"/>
    <w:rsid w:val="00117180"/>
    <w:rsid w:val="00117407"/>
    <w:rsid w:val="00120CE0"/>
    <w:rsid w:val="00121FFD"/>
    <w:rsid w:val="00122CD5"/>
    <w:rsid w:val="001235AD"/>
    <w:rsid w:val="0012363B"/>
    <w:rsid w:val="001252DD"/>
    <w:rsid w:val="001253AB"/>
    <w:rsid w:val="0012604D"/>
    <w:rsid w:val="0012724C"/>
    <w:rsid w:val="0012744F"/>
    <w:rsid w:val="0012751D"/>
    <w:rsid w:val="00127565"/>
    <w:rsid w:val="00127965"/>
    <w:rsid w:val="001279A0"/>
    <w:rsid w:val="00127EA8"/>
    <w:rsid w:val="0013066D"/>
    <w:rsid w:val="001331B2"/>
    <w:rsid w:val="00134920"/>
    <w:rsid w:val="0013494A"/>
    <w:rsid w:val="00134984"/>
    <w:rsid w:val="00134B2C"/>
    <w:rsid w:val="00136F82"/>
    <w:rsid w:val="00137D5E"/>
    <w:rsid w:val="00140589"/>
    <w:rsid w:val="0014152D"/>
    <w:rsid w:val="00141538"/>
    <w:rsid w:val="00141695"/>
    <w:rsid w:val="00142399"/>
    <w:rsid w:val="00143791"/>
    <w:rsid w:val="001437DF"/>
    <w:rsid w:val="0014463F"/>
    <w:rsid w:val="0014714B"/>
    <w:rsid w:val="00147E6A"/>
    <w:rsid w:val="001501B9"/>
    <w:rsid w:val="001506EA"/>
    <w:rsid w:val="001511C8"/>
    <w:rsid w:val="00151A95"/>
    <w:rsid w:val="00151E22"/>
    <w:rsid w:val="001520BC"/>
    <w:rsid w:val="00152595"/>
    <w:rsid w:val="00152FAC"/>
    <w:rsid w:val="00153811"/>
    <w:rsid w:val="00153873"/>
    <w:rsid w:val="00153877"/>
    <w:rsid w:val="00153CAD"/>
    <w:rsid w:val="001543FF"/>
    <w:rsid w:val="001545FB"/>
    <w:rsid w:val="00156BC0"/>
    <w:rsid w:val="00157939"/>
    <w:rsid w:val="0016001D"/>
    <w:rsid w:val="0016049F"/>
    <w:rsid w:val="00160B44"/>
    <w:rsid w:val="00160D88"/>
    <w:rsid w:val="00162443"/>
    <w:rsid w:val="001637E8"/>
    <w:rsid w:val="00164B7F"/>
    <w:rsid w:val="00165C53"/>
    <w:rsid w:val="001669BD"/>
    <w:rsid w:val="00166CB3"/>
    <w:rsid w:val="00167B44"/>
    <w:rsid w:val="00167E75"/>
    <w:rsid w:val="001700BC"/>
    <w:rsid w:val="001701E3"/>
    <w:rsid w:val="0017023E"/>
    <w:rsid w:val="0017083A"/>
    <w:rsid w:val="00170BAB"/>
    <w:rsid w:val="00170FAC"/>
    <w:rsid w:val="00172310"/>
    <w:rsid w:val="0017344A"/>
    <w:rsid w:val="001737E1"/>
    <w:rsid w:val="00173F1C"/>
    <w:rsid w:val="001744B2"/>
    <w:rsid w:val="00174F86"/>
    <w:rsid w:val="0017554D"/>
    <w:rsid w:val="00175B1F"/>
    <w:rsid w:val="0017660C"/>
    <w:rsid w:val="00176664"/>
    <w:rsid w:val="00176BC1"/>
    <w:rsid w:val="00177449"/>
    <w:rsid w:val="00177BF1"/>
    <w:rsid w:val="001802FE"/>
    <w:rsid w:val="0018062D"/>
    <w:rsid w:val="00180F94"/>
    <w:rsid w:val="00181BE8"/>
    <w:rsid w:val="00181DF2"/>
    <w:rsid w:val="00182AAB"/>
    <w:rsid w:val="00182DA0"/>
    <w:rsid w:val="00182E17"/>
    <w:rsid w:val="00183266"/>
    <w:rsid w:val="001832D9"/>
    <w:rsid w:val="00184636"/>
    <w:rsid w:val="00184CA4"/>
    <w:rsid w:val="001855A0"/>
    <w:rsid w:val="0018560E"/>
    <w:rsid w:val="00185928"/>
    <w:rsid w:val="00186CBF"/>
    <w:rsid w:val="00186CCE"/>
    <w:rsid w:val="001870ED"/>
    <w:rsid w:val="001878C3"/>
    <w:rsid w:val="00192464"/>
    <w:rsid w:val="00192A02"/>
    <w:rsid w:val="00192E61"/>
    <w:rsid w:val="001931E9"/>
    <w:rsid w:val="0019326E"/>
    <w:rsid w:val="0019332E"/>
    <w:rsid w:val="00193330"/>
    <w:rsid w:val="00193B8E"/>
    <w:rsid w:val="00193B92"/>
    <w:rsid w:val="001942F4"/>
    <w:rsid w:val="001951CF"/>
    <w:rsid w:val="00195A8A"/>
    <w:rsid w:val="00195B14"/>
    <w:rsid w:val="00195B51"/>
    <w:rsid w:val="00197E3E"/>
    <w:rsid w:val="001A08B6"/>
    <w:rsid w:val="001A097C"/>
    <w:rsid w:val="001A0DFA"/>
    <w:rsid w:val="001A19E3"/>
    <w:rsid w:val="001A1DCD"/>
    <w:rsid w:val="001A3A3F"/>
    <w:rsid w:val="001A429D"/>
    <w:rsid w:val="001A5D6A"/>
    <w:rsid w:val="001B0A27"/>
    <w:rsid w:val="001B1110"/>
    <w:rsid w:val="001B1C10"/>
    <w:rsid w:val="001B2217"/>
    <w:rsid w:val="001B2876"/>
    <w:rsid w:val="001B2889"/>
    <w:rsid w:val="001B2B46"/>
    <w:rsid w:val="001B3081"/>
    <w:rsid w:val="001B3874"/>
    <w:rsid w:val="001B5394"/>
    <w:rsid w:val="001B5437"/>
    <w:rsid w:val="001B5A82"/>
    <w:rsid w:val="001B6412"/>
    <w:rsid w:val="001B6464"/>
    <w:rsid w:val="001B6B3E"/>
    <w:rsid w:val="001B6FF1"/>
    <w:rsid w:val="001B72F6"/>
    <w:rsid w:val="001B7733"/>
    <w:rsid w:val="001B7909"/>
    <w:rsid w:val="001B7F9F"/>
    <w:rsid w:val="001C16FE"/>
    <w:rsid w:val="001C3026"/>
    <w:rsid w:val="001C31D2"/>
    <w:rsid w:val="001C398B"/>
    <w:rsid w:val="001C49CB"/>
    <w:rsid w:val="001C5BA5"/>
    <w:rsid w:val="001C604A"/>
    <w:rsid w:val="001C695B"/>
    <w:rsid w:val="001C6B0D"/>
    <w:rsid w:val="001C6BDA"/>
    <w:rsid w:val="001D0397"/>
    <w:rsid w:val="001D074B"/>
    <w:rsid w:val="001D177F"/>
    <w:rsid w:val="001D1CC4"/>
    <w:rsid w:val="001D20CB"/>
    <w:rsid w:val="001D2423"/>
    <w:rsid w:val="001D2B62"/>
    <w:rsid w:val="001D2BF2"/>
    <w:rsid w:val="001D4B64"/>
    <w:rsid w:val="001D54F0"/>
    <w:rsid w:val="001D56CD"/>
    <w:rsid w:val="001D5C93"/>
    <w:rsid w:val="001D5DFF"/>
    <w:rsid w:val="001D65B4"/>
    <w:rsid w:val="001D6803"/>
    <w:rsid w:val="001D6C5E"/>
    <w:rsid w:val="001D7DBA"/>
    <w:rsid w:val="001E0320"/>
    <w:rsid w:val="001E1661"/>
    <w:rsid w:val="001E1945"/>
    <w:rsid w:val="001E1AAC"/>
    <w:rsid w:val="001E1D94"/>
    <w:rsid w:val="001E1EA9"/>
    <w:rsid w:val="001E2F16"/>
    <w:rsid w:val="001E4C08"/>
    <w:rsid w:val="001E5A4B"/>
    <w:rsid w:val="001E5F20"/>
    <w:rsid w:val="001E628A"/>
    <w:rsid w:val="001E6830"/>
    <w:rsid w:val="001E6914"/>
    <w:rsid w:val="001E6E25"/>
    <w:rsid w:val="001E7337"/>
    <w:rsid w:val="001E7EF0"/>
    <w:rsid w:val="001F053F"/>
    <w:rsid w:val="001F08A8"/>
    <w:rsid w:val="001F0B9E"/>
    <w:rsid w:val="001F0E1B"/>
    <w:rsid w:val="001F0E98"/>
    <w:rsid w:val="001F3C06"/>
    <w:rsid w:val="001F533C"/>
    <w:rsid w:val="001F6A94"/>
    <w:rsid w:val="001F790F"/>
    <w:rsid w:val="001F79BB"/>
    <w:rsid w:val="001F7D87"/>
    <w:rsid w:val="00201305"/>
    <w:rsid w:val="002015D8"/>
    <w:rsid w:val="00201D62"/>
    <w:rsid w:val="0020233D"/>
    <w:rsid w:val="00202522"/>
    <w:rsid w:val="002031B4"/>
    <w:rsid w:val="00203C70"/>
    <w:rsid w:val="002052AE"/>
    <w:rsid w:val="00205F45"/>
    <w:rsid w:val="002060FE"/>
    <w:rsid w:val="00206446"/>
    <w:rsid w:val="00206606"/>
    <w:rsid w:val="002066F6"/>
    <w:rsid w:val="002102D2"/>
    <w:rsid w:val="0021138C"/>
    <w:rsid w:val="0021222E"/>
    <w:rsid w:val="00213333"/>
    <w:rsid w:val="0021369E"/>
    <w:rsid w:val="00214E04"/>
    <w:rsid w:val="002156F3"/>
    <w:rsid w:val="002171E6"/>
    <w:rsid w:val="0021760A"/>
    <w:rsid w:val="00217965"/>
    <w:rsid w:val="00217B59"/>
    <w:rsid w:val="00220355"/>
    <w:rsid w:val="00220569"/>
    <w:rsid w:val="0022118B"/>
    <w:rsid w:val="002221DE"/>
    <w:rsid w:val="00222211"/>
    <w:rsid w:val="0022263A"/>
    <w:rsid w:val="00222C93"/>
    <w:rsid w:val="00222D20"/>
    <w:rsid w:val="0022320D"/>
    <w:rsid w:val="0022357D"/>
    <w:rsid w:val="00224FBA"/>
    <w:rsid w:val="00225834"/>
    <w:rsid w:val="00225C76"/>
    <w:rsid w:val="00225F41"/>
    <w:rsid w:val="002271C8"/>
    <w:rsid w:val="00230BEA"/>
    <w:rsid w:val="002310DE"/>
    <w:rsid w:val="0023177A"/>
    <w:rsid w:val="002323CE"/>
    <w:rsid w:val="00232A6C"/>
    <w:rsid w:val="00234C1E"/>
    <w:rsid w:val="00234D84"/>
    <w:rsid w:val="00235492"/>
    <w:rsid w:val="00235673"/>
    <w:rsid w:val="00235BE4"/>
    <w:rsid w:val="0023687E"/>
    <w:rsid w:val="00236D27"/>
    <w:rsid w:val="002374E4"/>
    <w:rsid w:val="00237C19"/>
    <w:rsid w:val="00237CA1"/>
    <w:rsid w:val="00237CDD"/>
    <w:rsid w:val="00240812"/>
    <w:rsid w:val="00241956"/>
    <w:rsid w:val="00242483"/>
    <w:rsid w:val="002424D1"/>
    <w:rsid w:val="00242968"/>
    <w:rsid w:val="002439A9"/>
    <w:rsid w:val="002443AF"/>
    <w:rsid w:val="002446AC"/>
    <w:rsid w:val="00245A13"/>
    <w:rsid w:val="00245CAF"/>
    <w:rsid w:val="00247402"/>
    <w:rsid w:val="002515BD"/>
    <w:rsid w:val="00251BF3"/>
    <w:rsid w:val="00251FE9"/>
    <w:rsid w:val="00252406"/>
    <w:rsid w:val="002524BB"/>
    <w:rsid w:val="00252905"/>
    <w:rsid w:val="00254397"/>
    <w:rsid w:val="00254960"/>
    <w:rsid w:val="00254CE2"/>
    <w:rsid w:val="002552FB"/>
    <w:rsid w:val="0025698C"/>
    <w:rsid w:val="002570F0"/>
    <w:rsid w:val="00260533"/>
    <w:rsid w:val="00263422"/>
    <w:rsid w:val="00264529"/>
    <w:rsid w:val="00264B0C"/>
    <w:rsid w:val="00264BC4"/>
    <w:rsid w:val="00265867"/>
    <w:rsid w:val="00266159"/>
    <w:rsid w:val="002665DB"/>
    <w:rsid w:val="00266670"/>
    <w:rsid w:val="002669BF"/>
    <w:rsid w:val="00267C45"/>
    <w:rsid w:val="00267F77"/>
    <w:rsid w:val="00270A5B"/>
    <w:rsid w:val="00270CE0"/>
    <w:rsid w:val="0027110E"/>
    <w:rsid w:val="00272459"/>
    <w:rsid w:val="00272E89"/>
    <w:rsid w:val="0027324E"/>
    <w:rsid w:val="00274135"/>
    <w:rsid w:val="002742A7"/>
    <w:rsid w:val="00274CDE"/>
    <w:rsid w:val="00274E7D"/>
    <w:rsid w:val="002750AF"/>
    <w:rsid w:val="00275BC1"/>
    <w:rsid w:val="002760BA"/>
    <w:rsid w:val="00276345"/>
    <w:rsid w:val="00276EF7"/>
    <w:rsid w:val="002775B7"/>
    <w:rsid w:val="00277F91"/>
    <w:rsid w:val="00280131"/>
    <w:rsid w:val="00280A32"/>
    <w:rsid w:val="002821E6"/>
    <w:rsid w:val="00282A3B"/>
    <w:rsid w:val="00283EF0"/>
    <w:rsid w:val="002847CC"/>
    <w:rsid w:val="002850EC"/>
    <w:rsid w:val="00285597"/>
    <w:rsid w:val="00285DB4"/>
    <w:rsid w:val="00285DFE"/>
    <w:rsid w:val="002868D5"/>
    <w:rsid w:val="00287120"/>
    <w:rsid w:val="002879BF"/>
    <w:rsid w:val="00290E3A"/>
    <w:rsid w:val="002915C6"/>
    <w:rsid w:val="00292441"/>
    <w:rsid w:val="00293CA3"/>
    <w:rsid w:val="00293F5A"/>
    <w:rsid w:val="0029520B"/>
    <w:rsid w:val="002970D2"/>
    <w:rsid w:val="0029797D"/>
    <w:rsid w:val="00297A7C"/>
    <w:rsid w:val="002A03D6"/>
    <w:rsid w:val="002A0AA8"/>
    <w:rsid w:val="002A221D"/>
    <w:rsid w:val="002A2A96"/>
    <w:rsid w:val="002A34EB"/>
    <w:rsid w:val="002A43D2"/>
    <w:rsid w:val="002A4941"/>
    <w:rsid w:val="002A4B4B"/>
    <w:rsid w:val="002A5483"/>
    <w:rsid w:val="002A5752"/>
    <w:rsid w:val="002A7F71"/>
    <w:rsid w:val="002B0601"/>
    <w:rsid w:val="002B28F4"/>
    <w:rsid w:val="002B2B0D"/>
    <w:rsid w:val="002B32FD"/>
    <w:rsid w:val="002B3373"/>
    <w:rsid w:val="002B3F76"/>
    <w:rsid w:val="002B4C91"/>
    <w:rsid w:val="002B4DE5"/>
    <w:rsid w:val="002B551B"/>
    <w:rsid w:val="002B5522"/>
    <w:rsid w:val="002B5896"/>
    <w:rsid w:val="002B7AB1"/>
    <w:rsid w:val="002B7D38"/>
    <w:rsid w:val="002C182E"/>
    <w:rsid w:val="002C1869"/>
    <w:rsid w:val="002C1C6D"/>
    <w:rsid w:val="002C3ACF"/>
    <w:rsid w:val="002C3C33"/>
    <w:rsid w:val="002C4E8B"/>
    <w:rsid w:val="002C5DBA"/>
    <w:rsid w:val="002C60C9"/>
    <w:rsid w:val="002C69F4"/>
    <w:rsid w:val="002C6C4C"/>
    <w:rsid w:val="002D153F"/>
    <w:rsid w:val="002D1CCF"/>
    <w:rsid w:val="002D2382"/>
    <w:rsid w:val="002D2BF0"/>
    <w:rsid w:val="002D3AE7"/>
    <w:rsid w:val="002D3FD2"/>
    <w:rsid w:val="002D4385"/>
    <w:rsid w:val="002D46CB"/>
    <w:rsid w:val="002D48C9"/>
    <w:rsid w:val="002D5DD8"/>
    <w:rsid w:val="002D638A"/>
    <w:rsid w:val="002D648A"/>
    <w:rsid w:val="002D6BE5"/>
    <w:rsid w:val="002E01A2"/>
    <w:rsid w:val="002E1743"/>
    <w:rsid w:val="002E2855"/>
    <w:rsid w:val="002E3A2F"/>
    <w:rsid w:val="002E3BB9"/>
    <w:rsid w:val="002E5669"/>
    <w:rsid w:val="002E5BBC"/>
    <w:rsid w:val="002E5CB4"/>
    <w:rsid w:val="002E6129"/>
    <w:rsid w:val="002E6CBE"/>
    <w:rsid w:val="002E6FB2"/>
    <w:rsid w:val="002E708D"/>
    <w:rsid w:val="002E7AE4"/>
    <w:rsid w:val="002F1243"/>
    <w:rsid w:val="002F14FE"/>
    <w:rsid w:val="002F1745"/>
    <w:rsid w:val="002F2527"/>
    <w:rsid w:val="002F396B"/>
    <w:rsid w:val="002F41E2"/>
    <w:rsid w:val="002F481D"/>
    <w:rsid w:val="002F7513"/>
    <w:rsid w:val="00300DAD"/>
    <w:rsid w:val="003012B6"/>
    <w:rsid w:val="00301425"/>
    <w:rsid w:val="0030237A"/>
    <w:rsid w:val="00302602"/>
    <w:rsid w:val="00303038"/>
    <w:rsid w:val="0030378E"/>
    <w:rsid w:val="003041CF"/>
    <w:rsid w:val="0030430A"/>
    <w:rsid w:val="00304FF6"/>
    <w:rsid w:val="00305213"/>
    <w:rsid w:val="00305C81"/>
    <w:rsid w:val="00306579"/>
    <w:rsid w:val="00306D6B"/>
    <w:rsid w:val="00306F4F"/>
    <w:rsid w:val="00312AD2"/>
    <w:rsid w:val="0031347E"/>
    <w:rsid w:val="00313D1C"/>
    <w:rsid w:val="00314953"/>
    <w:rsid w:val="00314A04"/>
    <w:rsid w:val="00314FC7"/>
    <w:rsid w:val="00315221"/>
    <w:rsid w:val="0031559D"/>
    <w:rsid w:val="00317778"/>
    <w:rsid w:val="003178D6"/>
    <w:rsid w:val="00317F0E"/>
    <w:rsid w:val="0032035D"/>
    <w:rsid w:val="003203F3"/>
    <w:rsid w:val="003213C3"/>
    <w:rsid w:val="003218C7"/>
    <w:rsid w:val="003221C5"/>
    <w:rsid w:val="0032237C"/>
    <w:rsid w:val="00322D9D"/>
    <w:rsid w:val="003233EF"/>
    <w:rsid w:val="00323FCE"/>
    <w:rsid w:val="00324B16"/>
    <w:rsid w:val="0032587C"/>
    <w:rsid w:val="003258BF"/>
    <w:rsid w:val="00326F83"/>
    <w:rsid w:val="0032776E"/>
    <w:rsid w:val="003278F9"/>
    <w:rsid w:val="00327B6D"/>
    <w:rsid w:val="00327D83"/>
    <w:rsid w:val="00330447"/>
    <w:rsid w:val="003315D3"/>
    <w:rsid w:val="003315DE"/>
    <w:rsid w:val="00333257"/>
    <w:rsid w:val="00334526"/>
    <w:rsid w:val="003348D5"/>
    <w:rsid w:val="00334F00"/>
    <w:rsid w:val="0033512B"/>
    <w:rsid w:val="003358A5"/>
    <w:rsid w:val="00336483"/>
    <w:rsid w:val="00336F3F"/>
    <w:rsid w:val="0033772C"/>
    <w:rsid w:val="003403E6"/>
    <w:rsid w:val="00340DD2"/>
    <w:rsid w:val="00341129"/>
    <w:rsid w:val="00341EA7"/>
    <w:rsid w:val="00341F19"/>
    <w:rsid w:val="003423CA"/>
    <w:rsid w:val="00342A9F"/>
    <w:rsid w:val="00344296"/>
    <w:rsid w:val="003446B9"/>
    <w:rsid w:val="0034474D"/>
    <w:rsid w:val="003448D8"/>
    <w:rsid w:val="00344F01"/>
    <w:rsid w:val="00345A14"/>
    <w:rsid w:val="0034631B"/>
    <w:rsid w:val="00347020"/>
    <w:rsid w:val="00347AD6"/>
    <w:rsid w:val="00347F52"/>
    <w:rsid w:val="003503F2"/>
    <w:rsid w:val="00350A9E"/>
    <w:rsid w:val="00350C26"/>
    <w:rsid w:val="00351A0F"/>
    <w:rsid w:val="0035230D"/>
    <w:rsid w:val="003528A3"/>
    <w:rsid w:val="0035326E"/>
    <w:rsid w:val="003539AE"/>
    <w:rsid w:val="00354361"/>
    <w:rsid w:val="003550A8"/>
    <w:rsid w:val="00355554"/>
    <w:rsid w:val="003563DF"/>
    <w:rsid w:val="00356E48"/>
    <w:rsid w:val="00357FDE"/>
    <w:rsid w:val="00360AF8"/>
    <w:rsid w:val="00360DDF"/>
    <w:rsid w:val="00361905"/>
    <w:rsid w:val="00362702"/>
    <w:rsid w:val="00362A11"/>
    <w:rsid w:val="003635AF"/>
    <w:rsid w:val="00363C97"/>
    <w:rsid w:val="00364B41"/>
    <w:rsid w:val="00366070"/>
    <w:rsid w:val="0036657A"/>
    <w:rsid w:val="00366BAF"/>
    <w:rsid w:val="0036700B"/>
    <w:rsid w:val="00367C00"/>
    <w:rsid w:val="00367E3B"/>
    <w:rsid w:val="00370232"/>
    <w:rsid w:val="00370D2A"/>
    <w:rsid w:val="00370E55"/>
    <w:rsid w:val="003721BF"/>
    <w:rsid w:val="00374420"/>
    <w:rsid w:val="0037487C"/>
    <w:rsid w:val="00374A07"/>
    <w:rsid w:val="00375881"/>
    <w:rsid w:val="00375D20"/>
    <w:rsid w:val="00376BF8"/>
    <w:rsid w:val="00377170"/>
    <w:rsid w:val="00377F83"/>
    <w:rsid w:val="00380310"/>
    <w:rsid w:val="00380354"/>
    <w:rsid w:val="0038062A"/>
    <w:rsid w:val="003807F3"/>
    <w:rsid w:val="0038166D"/>
    <w:rsid w:val="00382644"/>
    <w:rsid w:val="003826A6"/>
    <w:rsid w:val="0038297D"/>
    <w:rsid w:val="00382982"/>
    <w:rsid w:val="00385B42"/>
    <w:rsid w:val="003860D9"/>
    <w:rsid w:val="0038664E"/>
    <w:rsid w:val="0038769F"/>
    <w:rsid w:val="00387CCF"/>
    <w:rsid w:val="00390F32"/>
    <w:rsid w:val="0039174D"/>
    <w:rsid w:val="003920A9"/>
    <w:rsid w:val="00392591"/>
    <w:rsid w:val="00392818"/>
    <w:rsid w:val="00392BB3"/>
    <w:rsid w:val="003939B8"/>
    <w:rsid w:val="00394A92"/>
    <w:rsid w:val="00394B2D"/>
    <w:rsid w:val="003955CC"/>
    <w:rsid w:val="00395620"/>
    <w:rsid w:val="00395A3E"/>
    <w:rsid w:val="003A0736"/>
    <w:rsid w:val="003A079F"/>
    <w:rsid w:val="003A0DDC"/>
    <w:rsid w:val="003A2B35"/>
    <w:rsid w:val="003A3FF7"/>
    <w:rsid w:val="003A43D9"/>
    <w:rsid w:val="003A5054"/>
    <w:rsid w:val="003B0731"/>
    <w:rsid w:val="003B163B"/>
    <w:rsid w:val="003B2F79"/>
    <w:rsid w:val="003B3059"/>
    <w:rsid w:val="003B4884"/>
    <w:rsid w:val="003B4AD8"/>
    <w:rsid w:val="003B4F4E"/>
    <w:rsid w:val="003B5AAC"/>
    <w:rsid w:val="003B60CA"/>
    <w:rsid w:val="003B63F8"/>
    <w:rsid w:val="003B7562"/>
    <w:rsid w:val="003B7577"/>
    <w:rsid w:val="003C06CD"/>
    <w:rsid w:val="003C10CB"/>
    <w:rsid w:val="003C120B"/>
    <w:rsid w:val="003C158A"/>
    <w:rsid w:val="003C18C3"/>
    <w:rsid w:val="003C1BDC"/>
    <w:rsid w:val="003C239B"/>
    <w:rsid w:val="003C2556"/>
    <w:rsid w:val="003C32B5"/>
    <w:rsid w:val="003C3481"/>
    <w:rsid w:val="003C38ED"/>
    <w:rsid w:val="003C3B53"/>
    <w:rsid w:val="003C4036"/>
    <w:rsid w:val="003C4D40"/>
    <w:rsid w:val="003C511B"/>
    <w:rsid w:val="003C6481"/>
    <w:rsid w:val="003C64C4"/>
    <w:rsid w:val="003C6CFA"/>
    <w:rsid w:val="003C7380"/>
    <w:rsid w:val="003C7C35"/>
    <w:rsid w:val="003D000F"/>
    <w:rsid w:val="003D12E6"/>
    <w:rsid w:val="003D280F"/>
    <w:rsid w:val="003D2BAD"/>
    <w:rsid w:val="003D4B3D"/>
    <w:rsid w:val="003D5882"/>
    <w:rsid w:val="003D5AB4"/>
    <w:rsid w:val="003D5D21"/>
    <w:rsid w:val="003D694A"/>
    <w:rsid w:val="003D7302"/>
    <w:rsid w:val="003D78EE"/>
    <w:rsid w:val="003E0480"/>
    <w:rsid w:val="003E1E3A"/>
    <w:rsid w:val="003E2AE4"/>
    <w:rsid w:val="003E2F10"/>
    <w:rsid w:val="003E4C2D"/>
    <w:rsid w:val="003E6DA0"/>
    <w:rsid w:val="003E7E11"/>
    <w:rsid w:val="003F0E42"/>
    <w:rsid w:val="003F13AA"/>
    <w:rsid w:val="003F2693"/>
    <w:rsid w:val="003F2752"/>
    <w:rsid w:val="003F2769"/>
    <w:rsid w:val="003F2AB4"/>
    <w:rsid w:val="003F3011"/>
    <w:rsid w:val="003F382E"/>
    <w:rsid w:val="003F3C06"/>
    <w:rsid w:val="003F41A8"/>
    <w:rsid w:val="003F50AB"/>
    <w:rsid w:val="003F7840"/>
    <w:rsid w:val="003F7FDA"/>
    <w:rsid w:val="00400644"/>
    <w:rsid w:val="00401200"/>
    <w:rsid w:val="004012D5"/>
    <w:rsid w:val="00401F33"/>
    <w:rsid w:val="004021A1"/>
    <w:rsid w:val="00402DF5"/>
    <w:rsid w:val="00404062"/>
    <w:rsid w:val="0040419D"/>
    <w:rsid w:val="004045A9"/>
    <w:rsid w:val="00404E80"/>
    <w:rsid w:val="00405299"/>
    <w:rsid w:val="00405329"/>
    <w:rsid w:val="00405719"/>
    <w:rsid w:val="0040571F"/>
    <w:rsid w:val="004058ED"/>
    <w:rsid w:val="0040667A"/>
    <w:rsid w:val="004101FF"/>
    <w:rsid w:val="00410772"/>
    <w:rsid w:val="00410A06"/>
    <w:rsid w:val="00410CB0"/>
    <w:rsid w:val="00411A99"/>
    <w:rsid w:val="0041247D"/>
    <w:rsid w:val="00412FDF"/>
    <w:rsid w:val="004130C2"/>
    <w:rsid w:val="00415E7E"/>
    <w:rsid w:val="00417FAA"/>
    <w:rsid w:val="0042057F"/>
    <w:rsid w:val="00420DB0"/>
    <w:rsid w:val="00421241"/>
    <w:rsid w:val="004213F4"/>
    <w:rsid w:val="0042195B"/>
    <w:rsid w:val="004228D3"/>
    <w:rsid w:val="0042318F"/>
    <w:rsid w:val="004234F2"/>
    <w:rsid w:val="00423BB5"/>
    <w:rsid w:val="00424027"/>
    <w:rsid w:val="00424621"/>
    <w:rsid w:val="0042590D"/>
    <w:rsid w:val="004263ED"/>
    <w:rsid w:val="004272CC"/>
    <w:rsid w:val="00431BD9"/>
    <w:rsid w:val="0043280A"/>
    <w:rsid w:val="00433007"/>
    <w:rsid w:val="004330C0"/>
    <w:rsid w:val="0043483A"/>
    <w:rsid w:val="0043593A"/>
    <w:rsid w:val="00435B50"/>
    <w:rsid w:val="00436435"/>
    <w:rsid w:val="00436767"/>
    <w:rsid w:val="004429C6"/>
    <w:rsid w:val="00443B53"/>
    <w:rsid w:val="004446DE"/>
    <w:rsid w:val="004446E6"/>
    <w:rsid w:val="00445152"/>
    <w:rsid w:val="00445E45"/>
    <w:rsid w:val="00446F71"/>
    <w:rsid w:val="004470EE"/>
    <w:rsid w:val="00447C6B"/>
    <w:rsid w:val="0045024B"/>
    <w:rsid w:val="0045024D"/>
    <w:rsid w:val="004502D6"/>
    <w:rsid w:val="004515E2"/>
    <w:rsid w:val="0045281C"/>
    <w:rsid w:val="0045465B"/>
    <w:rsid w:val="00454FFE"/>
    <w:rsid w:val="00456179"/>
    <w:rsid w:val="00456DE2"/>
    <w:rsid w:val="00457BBD"/>
    <w:rsid w:val="00460372"/>
    <w:rsid w:val="0046047D"/>
    <w:rsid w:val="00460DEC"/>
    <w:rsid w:val="004617EA"/>
    <w:rsid w:val="00461D0F"/>
    <w:rsid w:val="00461E9D"/>
    <w:rsid w:val="004620A4"/>
    <w:rsid w:val="004622F8"/>
    <w:rsid w:val="00464C8F"/>
    <w:rsid w:val="0046525F"/>
    <w:rsid w:val="004656F0"/>
    <w:rsid w:val="00465E88"/>
    <w:rsid w:val="0046756A"/>
    <w:rsid w:val="00467A87"/>
    <w:rsid w:val="00467C52"/>
    <w:rsid w:val="00467EF3"/>
    <w:rsid w:val="004701A1"/>
    <w:rsid w:val="004706E1"/>
    <w:rsid w:val="00470760"/>
    <w:rsid w:val="00471227"/>
    <w:rsid w:val="00471300"/>
    <w:rsid w:val="004723D5"/>
    <w:rsid w:val="0047280B"/>
    <w:rsid w:val="00473443"/>
    <w:rsid w:val="004738BB"/>
    <w:rsid w:val="00473DEC"/>
    <w:rsid w:val="00474A74"/>
    <w:rsid w:val="00474FE8"/>
    <w:rsid w:val="004762B4"/>
    <w:rsid w:val="00476336"/>
    <w:rsid w:val="00476981"/>
    <w:rsid w:val="00477687"/>
    <w:rsid w:val="00480426"/>
    <w:rsid w:val="00482430"/>
    <w:rsid w:val="00482E1B"/>
    <w:rsid w:val="00484B47"/>
    <w:rsid w:val="004856B0"/>
    <w:rsid w:val="00485C0C"/>
    <w:rsid w:val="00487F9A"/>
    <w:rsid w:val="00490164"/>
    <w:rsid w:val="00490A10"/>
    <w:rsid w:val="00490F3A"/>
    <w:rsid w:val="00491CB5"/>
    <w:rsid w:val="0049225F"/>
    <w:rsid w:val="00492BF8"/>
    <w:rsid w:val="00494694"/>
    <w:rsid w:val="00494A71"/>
    <w:rsid w:val="00495168"/>
    <w:rsid w:val="004954CD"/>
    <w:rsid w:val="004964E6"/>
    <w:rsid w:val="00496E2B"/>
    <w:rsid w:val="00497CA1"/>
    <w:rsid w:val="004A0240"/>
    <w:rsid w:val="004A0B64"/>
    <w:rsid w:val="004A118A"/>
    <w:rsid w:val="004A14E6"/>
    <w:rsid w:val="004A168A"/>
    <w:rsid w:val="004A2070"/>
    <w:rsid w:val="004A2449"/>
    <w:rsid w:val="004A27CF"/>
    <w:rsid w:val="004A304B"/>
    <w:rsid w:val="004A3198"/>
    <w:rsid w:val="004A3FDB"/>
    <w:rsid w:val="004A4724"/>
    <w:rsid w:val="004A4996"/>
    <w:rsid w:val="004A7265"/>
    <w:rsid w:val="004B0A6F"/>
    <w:rsid w:val="004B2ED4"/>
    <w:rsid w:val="004B32F7"/>
    <w:rsid w:val="004B3D34"/>
    <w:rsid w:val="004B3D68"/>
    <w:rsid w:val="004B3EB5"/>
    <w:rsid w:val="004B47D0"/>
    <w:rsid w:val="004B548F"/>
    <w:rsid w:val="004B5A72"/>
    <w:rsid w:val="004B6929"/>
    <w:rsid w:val="004B6A76"/>
    <w:rsid w:val="004B6D9A"/>
    <w:rsid w:val="004B7AF0"/>
    <w:rsid w:val="004B7CD9"/>
    <w:rsid w:val="004C00E8"/>
    <w:rsid w:val="004C09DE"/>
    <w:rsid w:val="004C32E7"/>
    <w:rsid w:val="004C347C"/>
    <w:rsid w:val="004C387D"/>
    <w:rsid w:val="004C53EA"/>
    <w:rsid w:val="004C5CB3"/>
    <w:rsid w:val="004C7796"/>
    <w:rsid w:val="004C7BE9"/>
    <w:rsid w:val="004D0025"/>
    <w:rsid w:val="004D1582"/>
    <w:rsid w:val="004D1ADE"/>
    <w:rsid w:val="004D4DFF"/>
    <w:rsid w:val="004D579C"/>
    <w:rsid w:val="004D6407"/>
    <w:rsid w:val="004E06FA"/>
    <w:rsid w:val="004E1806"/>
    <w:rsid w:val="004E1E74"/>
    <w:rsid w:val="004E202C"/>
    <w:rsid w:val="004E2CC4"/>
    <w:rsid w:val="004E2D8A"/>
    <w:rsid w:val="004E304C"/>
    <w:rsid w:val="004E3528"/>
    <w:rsid w:val="004E3D85"/>
    <w:rsid w:val="004E5888"/>
    <w:rsid w:val="004E5EBD"/>
    <w:rsid w:val="004E6458"/>
    <w:rsid w:val="004E6F0E"/>
    <w:rsid w:val="004F0228"/>
    <w:rsid w:val="004F059B"/>
    <w:rsid w:val="004F0D19"/>
    <w:rsid w:val="004F0DCC"/>
    <w:rsid w:val="004F23A4"/>
    <w:rsid w:val="004F385B"/>
    <w:rsid w:val="004F391B"/>
    <w:rsid w:val="004F66F7"/>
    <w:rsid w:val="004F67CA"/>
    <w:rsid w:val="004F6C6A"/>
    <w:rsid w:val="004F7210"/>
    <w:rsid w:val="004F7D6B"/>
    <w:rsid w:val="005004CC"/>
    <w:rsid w:val="00501FBB"/>
    <w:rsid w:val="0050418C"/>
    <w:rsid w:val="005046BE"/>
    <w:rsid w:val="00504CB2"/>
    <w:rsid w:val="0050561A"/>
    <w:rsid w:val="00505656"/>
    <w:rsid w:val="00506674"/>
    <w:rsid w:val="00506AA6"/>
    <w:rsid w:val="00506B60"/>
    <w:rsid w:val="00506FA2"/>
    <w:rsid w:val="00507868"/>
    <w:rsid w:val="00510028"/>
    <w:rsid w:val="00511ED7"/>
    <w:rsid w:val="00512350"/>
    <w:rsid w:val="00515608"/>
    <w:rsid w:val="00516365"/>
    <w:rsid w:val="00516F46"/>
    <w:rsid w:val="0052106B"/>
    <w:rsid w:val="0052110F"/>
    <w:rsid w:val="00521E7D"/>
    <w:rsid w:val="00522A19"/>
    <w:rsid w:val="00523489"/>
    <w:rsid w:val="005249FA"/>
    <w:rsid w:val="00524A43"/>
    <w:rsid w:val="00525E3C"/>
    <w:rsid w:val="005266DE"/>
    <w:rsid w:val="00526FF4"/>
    <w:rsid w:val="00530139"/>
    <w:rsid w:val="0053039B"/>
    <w:rsid w:val="00530715"/>
    <w:rsid w:val="00532612"/>
    <w:rsid w:val="005329BA"/>
    <w:rsid w:val="005329F5"/>
    <w:rsid w:val="00533126"/>
    <w:rsid w:val="005332BA"/>
    <w:rsid w:val="00534329"/>
    <w:rsid w:val="00534511"/>
    <w:rsid w:val="005345BE"/>
    <w:rsid w:val="00534B1D"/>
    <w:rsid w:val="00534E6F"/>
    <w:rsid w:val="00535179"/>
    <w:rsid w:val="00535473"/>
    <w:rsid w:val="00535FE0"/>
    <w:rsid w:val="0053684F"/>
    <w:rsid w:val="00536EB0"/>
    <w:rsid w:val="0053759B"/>
    <w:rsid w:val="005404B0"/>
    <w:rsid w:val="00540E36"/>
    <w:rsid w:val="00541271"/>
    <w:rsid w:val="005421C2"/>
    <w:rsid w:val="00543DAD"/>
    <w:rsid w:val="005446D8"/>
    <w:rsid w:val="00545039"/>
    <w:rsid w:val="005456EF"/>
    <w:rsid w:val="00546972"/>
    <w:rsid w:val="005474FE"/>
    <w:rsid w:val="00547884"/>
    <w:rsid w:val="00547949"/>
    <w:rsid w:val="00550749"/>
    <w:rsid w:val="00551645"/>
    <w:rsid w:val="00551FD9"/>
    <w:rsid w:val="00552712"/>
    <w:rsid w:val="00554CC8"/>
    <w:rsid w:val="00554FD4"/>
    <w:rsid w:val="00555EF9"/>
    <w:rsid w:val="00557276"/>
    <w:rsid w:val="0055743F"/>
    <w:rsid w:val="00560B3C"/>
    <w:rsid w:val="005616AB"/>
    <w:rsid w:val="005622DE"/>
    <w:rsid w:val="0056297A"/>
    <w:rsid w:val="005639D7"/>
    <w:rsid w:val="00563BD2"/>
    <w:rsid w:val="00564D23"/>
    <w:rsid w:val="0056512A"/>
    <w:rsid w:val="0056524E"/>
    <w:rsid w:val="005653F3"/>
    <w:rsid w:val="00565473"/>
    <w:rsid w:val="00566B43"/>
    <w:rsid w:val="00567473"/>
    <w:rsid w:val="00570095"/>
    <w:rsid w:val="005706E5"/>
    <w:rsid w:val="00570891"/>
    <w:rsid w:val="005708EE"/>
    <w:rsid w:val="00571170"/>
    <w:rsid w:val="0057148A"/>
    <w:rsid w:val="005716F7"/>
    <w:rsid w:val="0057196F"/>
    <w:rsid w:val="005726A9"/>
    <w:rsid w:val="00573D90"/>
    <w:rsid w:val="00573EB6"/>
    <w:rsid w:val="00574874"/>
    <w:rsid w:val="00575DAA"/>
    <w:rsid w:val="0057758E"/>
    <w:rsid w:val="00577897"/>
    <w:rsid w:val="00580211"/>
    <w:rsid w:val="00580910"/>
    <w:rsid w:val="00580A46"/>
    <w:rsid w:val="00581021"/>
    <w:rsid w:val="005810E1"/>
    <w:rsid w:val="0058114D"/>
    <w:rsid w:val="00581574"/>
    <w:rsid w:val="00582185"/>
    <w:rsid w:val="00582F70"/>
    <w:rsid w:val="0058370A"/>
    <w:rsid w:val="00583741"/>
    <w:rsid w:val="00584CAA"/>
    <w:rsid w:val="00585BC3"/>
    <w:rsid w:val="00586E43"/>
    <w:rsid w:val="00587496"/>
    <w:rsid w:val="005875F7"/>
    <w:rsid w:val="005901CF"/>
    <w:rsid w:val="00590247"/>
    <w:rsid w:val="00590759"/>
    <w:rsid w:val="00590EC6"/>
    <w:rsid w:val="00590ED6"/>
    <w:rsid w:val="005919B7"/>
    <w:rsid w:val="00594957"/>
    <w:rsid w:val="00594AC1"/>
    <w:rsid w:val="005959EF"/>
    <w:rsid w:val="00596397"/>
    <w:rsid w:val="005963E1"/>
    <w:rsid w:val="005967D2"/>
    <w:rsid w:val="00596B80"/>
    <w:rsid w:val="0059754D"/>
    <w:rsid w:val="00597CC1"/>
    <w:rsid w:val="005A0C4E"/>
    <w:rsid w:val="005A1865"/>
    <w:rsid w:val="005A1C4C"/>
    <w:rsid w:val="005A3B78"/>
    <w:rsid w:val="005A544C"/>
    <w:rsid w:val="005A5745"/>
    <w:rsid w:val="005A77B5"/>
    <w:rsid w:val="005B132A"/>
    <w:rsid w:val="005B186C"/>
    <w:rsid w:val="005B19D4"/>
    <w:rsid w:val="005B21C7"/>
    <w:rsid w:val="005B24D2"/>
    <w:rsid w:val="005B28F1"/>
    <w:rsid w:val="005B3D73"/>
    <w:rsid w:val="005B3D82"/>
    <w:rsid w:val="005B445D"/>
    <w:rsid w:val="005B50BD"/>
    <w:rsid w:val="005B6644"/>
    <w:rsid w:val="005B6E06"/>
    <w:rsid w:val="005B7069"/>
    <w:rsid w:val="005B7BDC"/>
    <w:rsid w:val="005B7D26"/>
    <w:rsid w:val="005C0822"/>
    <w:rsid w:val="005C160A"/>
    <w:rsid w:val="005C38AD"/>
    <w:rsid w:val="005C39D2"/>
    <w:rsid w:val="005C3A9D"/>
    <w:rsid w:val="005C40D5"/>
    <w:rsid w:val="005C4D54"/>
    <w:rsid w:val="005C4E15"/>
    <w:rsid w:val="005C5105"/>
    <w:rsid w:val="005C526F"/>
    <w:rsid w:val="005C5373"/>
    <w:rsid w:val="005C664D"/>
    <w:rsid w:val="005C69E1"/>
    <w:rsid w:val="005C6F88"/>
    <w:rsid w:val="005C708A"/>
    <w:rsid w:val="005D0316"/>
    <w:rsid w:val="005D0C1A"/>
    <w:rsid w:val="005D149A"/>
    <w:rsid w:val="005D31E2"/>
    <w:rsid w:val="005D3D19"/>
    <w:rsid w:val="005D434C"/>
    <w:rsid w:val="005D45CD"/>
    <w:rsid w:val="005D4843"/>
    <w:rsid w:val="005D4DE8"/>
    <w:rsid w:val="005D56FF"/>
    <w:rsid w:val="005D5BBD"/>
    <w:rsid w:val="005D62E6"/>
    <w:rsid w:val="005D6633"/>
    <w:rsid w:val="005D6905"/>
    <w:rsid w:val="005D7C47"/>
    <w:rsid w:val="005E0A6D"/>
    <w:rsid w:val="005E0E7B"/>
    <w:rsid w:val="005E0F55"/>
    <w:rsid w:val="005E0FE5"/>
    <w:rsid w:val="005E163A"/>
    <w:rsid w:val="005E19DE"/>
    <w:rsid w:val="005E2014"/>
    <w:rsid w:val="005E2863"/>
    <w:rsid w:val="005E341E"/>
    <w:rsid w:val="005E3C64"/>
    <w:rsid w:val="005E4661"/>
    <w:rsid w:val="005E4860"/>
    <w:rsid w:val="005E4AA3"/>
    <w:rsid w:val="005E5412"/>
    <w:rsid w:val="005E549C"/>
    <w:rsid w:val="005E5549"/>
    <w:rsid w:val="005E580E"/>
    <w:rsid w:val="005E5B3E"/>
    <w:rsid w:val="005E7D2B"/>
    <w:rsid w:val="005F06D9"/>
    <w:rsid w:val="005F07EF"/>
    <w:rsid w:val="005F0D87"/>
    <w:rsid w:val="005F0DC1"/>
    <w:rsid w:val="005F10B0"/>
    <w:rsid w:val="005F1DF3"/>
    <w:rsid w:val="005F38F9"/>
    <w:rsid w:val="005F391E"/>
    <w:rsid w:val="005F39D2"/>
    <w:rsid w:val="005F632C"/>
    <w:rsid w:val="005F69AA"/>
    <w:rsid w:val="005F6EF9"/>
    <w:rsid w:val="005F72F0"/>
    <w:rsid w:val="005F7491"/>
    <w:rsid w:val="005F75F7"/>
    <w:rsid w:val="005F792F"/>
    <w:rsid w:val="0060001D"/>
    <w:rsid w:val="00600047"/>
    <w:rsid w:val="0060005A"/>
    <w:rsid w:val="00600BA5"/>
    <w:rsid w:val="00600C9A"/>
    <w:rsid w:val="00600E98"/>
    <w:rsid w:val="00602890"/>
    <w:rsid w:val="00603191"/>
    <w:rsid w:val="00603DF0"/>
    <w:rsid w:val="00603FAF"/>
    <w:rsid w:val="00605443"/>
    <w:rsid w:val="0060556F"/>
    <w:rsid w:val="00605E13"/>
    <w:rsid w:val="0060687E"/>
    <w:rsid w:val="00606EED"/>
    <w:rsid w:val="0060752A"/>
    <w:rsid w:val="00610ECB"/>
    <w:rsid w:val="00610FFD"/>
    <w:rsid w:val="00611AB9"/>
    <w:rsid w:val="00611E10"/>
    <w:rsid w:val="006123D2"/>
    <w:rsid w:val="0061285B"/>
    <w:rsid w:val="00613D9C"/>
    <w:rsid w:val="00615943"/>
    <w:rsid w:val="00616C21"/>
    <w:rsid w:val="00617123"/>
    <w:rsid w:val="006177CC"/>
    <w:rsid w:val="00620B65"/>
    <w:rsid w:val="00621755"/>
    <w:rsid w:val="00621933"/>
    <w:rsid w:val="00621960"/>
    <w:rsid w:val="006224FE"/>
    <w:rsid w:val="006237A1"/>
    <w:rsid w:val="00623CC7"/>
    <w:rsid w:val="00623DBE"/>
    <w:rsid w:val="00623F4A"/>
    <w:rsid w:val="00624388"/>
    <w:rsid w:val="00624390"/>
    <w:rsid w:val="006244BA"/>
    <w:rsid w:val="00624656"/>
    <w:rsid w:val="00624C96"/>
    <w:rsid w:val="006255BD"/>
    <w:rsid w:val="006261B1"/>
    <w:rsid w:val="006302C1"/>
    <w:rsid w:val="00631A38"/>
    <w:rsid w:val="00631D08"/>
    <w:rsid w:val="006322D8"/>
    <w:rsid w:val="00632DD2"/>
    <w:rsid w:val="0063515D"/>
    <w:rsid w:val="006360CB"/>
    <w:rsid w:val="00637742"/>
    <w:rsid w:val="00637836"/>
    <w:rsid w:val="00640BEF"/>
    <w:rsid w:val="00641892"/>
    <w:rsid w:val="00641ED8"/>
    <w:rsid w:val="00642360"/>
    <w:rsid w:val="0064293B"/>
    <w:rsid w:val="00642BED"/>
    <w:rsid w:val="00642D3E"/>
    <w:rsid w:val="006433AD"/>
    <w:rsid w:val="00643573"/>
    <w:rsid w:val="006438EE"/>
    <w:rsid w:val="00643914"/>
    <w:rsid w:val="00644403"/>
    <w:rsid w:val="00644D24"/>
    <w:rsid w:val="00645565"/>
    <w:rsid w:val="00646326"/>
    <w:rsid w:val="00646ACC"/>
    <w:rsid w:val="00646D3C"/>
    <w:rsid w:val="00647AD5"/>
    <w:rsid w:val="00650127"/>
    <w:rsid w:val="006515DC"/>
    <w:rsid w:val="00652FC2"/>
    <w:rsid w:val="00653E6C"/>
    <w:rsid w:val="006547B1"/>
    <w:rsid w:val="00657B85"/>
    <w:rsid w:val="00657D37"/>
    <w:rsid w:val="00660101"/>
    <w:rsid w:val="006624F7"/>
    <w:rsid w:val="006628F9"/>
    <w:rsid w:val="0066536D"/>
    <w:rsid w:val="00665373"/>
    <w:rsid w:val="00665677"/>
    <w:rsid w:val="00666B70"/>
    <w:rsid w:val="0067032C"/>
    <w:rsid w:val="006705FF"/>
    <w:rsid w:val="00670841"/>
    <w:rsid w:val="006709BB"/>
    <w:rsid w:val="00670BC5"/>
    <w:rsid w:val="006711F8"/>
    <w:rsid w:val="006715CE"/>
    <w:rsid w:val="00671FCE"/>
    <w:rsid w:val="006727C6"/>
    <w:rsid w:val="00672A16"/>
    <w:rsid w:val="00673B42"/>
    <w:rsid w:val="00674291"/>
    <w:rsid w:val="00674FB8"/>
    <w:rsid w:val="00675099"/>
    <w:rsid w:val="006757CE"/>
    <w:rsid w:val="0067598B"/>
    <w:rsid w:val="006765EC"/>
    <w:rsid w:val="00676A28"/>
    <w:rsid w:val="00676BBA"/>
    <w:rsid w:val="00677027"/>
    <w:rsid w:val="006772DF"/>
    <w:rsid w:val="0067750F"/>
    <w:rsid w:val="00677E1E"/>
    <w:rsid w:val="0068141A"/>
    <w:rsid w:val="0068290A"/>
    <w:rsid w:val="00683107"/>
    <w:rsid w:val="00683553"/>
    <w:rsid w:val="00683582"/>
    <w:rsid w:val="006836A3"/>
    <w:rsid w:val="00683B21"/>
    <w:rsid w:val="006842BB"/>
    <w:rsid w:val="00684D58"/>
    <w:rsid w:val="006850FF"/>
    <w:rsid w:val="006853E9"/>
    <w:rsid w:val="006855DC"/>
    <w:rsid w:val="0068764C"/>
    <w:rsid w:val="0068765F"/>
    <w:rsid w:val="0069056C"/>
    <w:rsid w:val="0069057B"/>
    <w:rsid w:val="006905FA"/>
    <w:rsid w:val="00691508"/>
    <w:rsid w:val="006937E8"/>
    <w:rsid w:val="00694204"/>
    <w:rsid w:val="00694869"/>
    <w:rsid w:val="0069663C"/>
    <w:rsid w:val="006977F7"/>
    <w:rsid w:val="006A05B0"/>
    <w:rsid w:val="006A0D98"/>
    <w:rsid w:val="006A10FF"/>
    <w:rsid w:val="006A1422"/>
    <w:rsid w:val="006A19A4"/>
    <w:rsid w:val="006A1C4D"/>
    <w:rsid w:val="006A2424"/>
    <w:rsid w:val="006A31E3"/>
    <w:rsid w:val="006A5AB0"/>
    <w:rsid w:val="006A68D5"/>
    <w:rsid w:val="006A6D02"/>
    <w:rsid w:val="006A6D16"/>
    <w:rsid w:val="006A74A2"/>
    <w:rsid w:val="006A79AC"/>
    <w:rsid w:val="006B0EA8"/>
    <w:rsid w:val="006B152C"/>
    <w:rsid w:val="006B3028"/>
    <w:rsid w:val="006B327D"/>
    <w:rsid w:val="006B3707"/>
    <w:rsid w:val="006B3BC8"/>
    <w:rsid w:val="006B3ECA"/>
    <w:rsid w:val="006B61AA"/>
    <w:rsid w:val="006B6336"/>
    <w:rsid w:val="006B6B7F"/>
    <w:rsid w:val="006B7296"/>
    <w:rsid w:val="006B78E3"/>
    <w:rsid w:val="006C0A89"/>
    <w:rsid w:val="006C225A"/>
    <w:rsid w:val="006C2C33"/>
    <w:rsid w:val="006C3111"/>
    <w:rsid w:val="006C4773"/>
    <w:rsid w:val="006C4D45"/>
    <w:rsid w:val="006C50F1"/>
    <w:rsid w:val="006C50F3"/>
    <w:rsid w:val="006C530E"/>
    <w:rsid w:val="006C591A"/>
    <w:rsid w:val="006C5930"/>
    <w:rsid w:val="006C5D36"/>
    <w:rsid w:val="006C6159"/>
    <w:rsid w:val="006C63C0"/>
    <w:rsid w:val="006C7101"/>
    <w:rsid w:val="006C77C3"/>
    <w:rsid w:val="006C7B33"/>
    <w:rsid w:val="006C7EB3"/>
    <w:rsid w:val="006C7F7C"/>
    <w:rsid w:val="006D0E5C"/>
    <w:rsid w:val="006D15B0"/>
    <w:rsid w:val="006D1916"/>
    <w:rsid w:val="006D282C"/>
    <w:rsid w:val="006D468D"/>
    <w:rsid w:val="006D46BE"/>
    <w:rsid w:val="006D4B62"/>
    <w:rsid w:val="006D53F9"/>
    <w:rsid w:val="006D5C3F"/>
    <w:rsid w:val="006E1529"/>
    <w:rsid w:val="006E1FEB"/>
    <w:rsid w:val="006E228F"/>
    <w:rsid w:val="006E2BEE"/>
    <w:rsid w:val="006E3245"/>
    <w:rsid w:val="006E3A3A"/>
    <w:rsid w:val="006E3E70"/>
    <w:rsid w:val="006E4204"/>
    <w:rsid w:val="006E47DA"/>
    <w:rsid w:val="006E4B0B"/>
    <w:rsid w:val="006E594E"/>
    <w:rsid w:val="006E5E73"/>
    <w:rsid w:val="006E5FB6"/>
    <w:rsid w:val="006E64DD"/>
    <w:rsid w:val="006E7382"/>
    <w:rsid w:val="006F07A9"/>
    <w:rsid w:val="006F0972"/>
    <w:rsid w:val="006F0B1C"/>
    <w:rsid w:val="006F0BED"/>
    <w:rsid w:val="006F1A69"/>
    <w:rsid w:val="006F4883"/>
    <w:rsid w:val="006F489A"/>
    <w:rsid w:val="006F4FAA"/>
    <w:rsid w:val="006F63A3"/>
    <w:rsid w:val="006F6679"/>
    <w:rsid w:val="006F6B75"/>
    <w:rsid w:val="006F71A4"/>
    <w:rsid w:val="006F743F"/>
    <w:rsid w:val="006F7589"/>
    <w:rsid w:val="006F7873"/>
    <w:rsid w:val="006F7A34"/>
    <w:rsid w:val="006F7CD5"/>
    <w:rsid w:val="00700252"/>
    <w:rsid w:val="00700324"/>
    <w:rsid w:val="00700A2B"/>
    <w:rsid w:val="0070117B"/>
    <w:rsid w:val="007011D7"/>
    <w:rsid w:val="007022C8"/>
    <w:rsid w:val="00702829"/>
    <w:rsid w:val="007046BE"/>
    <w:rsid w:val="00705767"/>
    <w:rsid w:val="00705893"/>
    <w:rsid w:val="00706ABC"/>
    <w:rsid w:val="00710ACB"/>
    <w:rsid w:val="0071115B"/>
    <w:rsid w:val="0071163B"/>
    <w:rsid w:val="00711AF9"/>
    <w:rsid w:val="00711B9E"/>
    <w:rsid w:val="00711BDB"/>
    <w:rsid w:val="00713C43"/>
    <w:rsid w:val="0071407D"/>
    <w:rsid w:val="00715A29"/>
    <w:rsid w:val="007163A6"/>
    <w:rsid w:val="007163CF"/>
    <w:rsid w:val="00716652"/>
    <w:rsid w:val="00716D12"/>
    <w:rsid w:val="00716F5D"/>
    <w:rsid w:val="0072094E"/>
    <w:rsid w:val="0072251C"/>
    <w:rsid w:val="007228FB"/>
    <w:rsid w:val="00722DAE"/>
    <w:rsid w:val="007237C7"/>
    <w:rsid w:val="00723FCC"/>
    <w:rsid w:val="0072415B"/>
    <w:rsid w:val="00724B5C"/>
    <w:rsid w:val="007256BE"/>
    <w:rsid w:val="007257B9"/>
    <w:rsid w:val="007262E0"/>
    <w:rsid w:val="0072644F"/>
    <w:rsid w:val="0072655A"/>
    <w:rsid w:val="0072670D"/>
    <w:rsid w:val="00726C07"/>
    <w:rsid w:val="00726C88"/>
    <w:rsid w:val="00726E73"/>
    <w:rsid w:val="00727A05"/>
    <w:rsid w:val="00727EF4"/>
    <w:rsid w:val="00730156"/>
    <w:rsid w:val="007302E5"/>
    <w:rsid w:val="00730EC4"/>
    <w:rsid w:val="00731415"/>
    <w:rsid w:val="00731668"/>
    <w:rsid w:val="007321DD"/>
    <w:rsid w:val="007326D7"/>
    <w:rsid w:val="007327FE"/>
    <w:rsid w:val="00733700"/>
    <w:rsid w:val="00733A82"/>
    <w:rsid w:val="00734BBB"/>
    <w:rsid w:val="00734BE3"/>
    <w:rsid w:val="0073566B"/>
    <w:rsid w:val="007358BA"/>
    <w:rsid w:val="00735DCC"/>
    <w:rsid w:val="00736DC3"/>
    <w:rsid w:val="00737C59"/>
    <w:rsid w:val="007409AD"/>
    <w:rsid w:val="00740C63"/>
    <w:rsid w:val="00741296"/>
    <w:rsid w:val="0074243F"/>
    <w:rsid w:val="0074324E"/>
    <w:rsid w:val="00743BE2"/>
    <w:rsid w:val="0074481D"/>
    <w:rsid w:val="00744918"/>
    <w:rsid w:val="00745127"/>
    <w:rsid w:val="00745808"/>
    <w:rsid w:val="00746B14"/>
    <w:rsid w:val="007477DD"/>
    <w:rsid w:val="007478AA"/>
    <w:rsid w:val="007508CE"/>
    <w:rsid w:val="007513E9"/>
    <w:rsid w:val="00751A1E"/>
    <w:rsid w:val="00752FEC"/>
    <w:rsid w:val="0075472C"/>
    <w:rsid w:val="007577C5"/>
    <w:rsid w:val="0075793C"/>
    <w:rsid w:val="0076014C"/>
    <w:rsid w:val="007612AE"/>
    <w:rsid w:val="00761445"/>
    <w:rsid w:val="007619E1"/>
    <w:rsid w:val="00763422"/>
    <w:rsid w:val="00764257"/>
    <w:rsid w:val="0076573C"/>
    <w:rsid w:val="0076630D"/>
    <w:rsid w:val="00766936"/>
    <w:rsid w:val="00771B99"/>
    <w:rsid w:val="00773154"/>
    <w:rsid w:val="007733BC"/>
    <w:rsid w:val="007738B2"/>
    <w:rsid w:val="007739F0"/>
    <w:rsid w:val="00774145"/>
    <w:rsid w:val="00775FC1"/>
    <w:rsid w:val="007764B5"/>
    <w:rsid w:val="007765E4"/>
    <w:rsid w:val="00776C3A"/>
    <w:rsid w:val="0078062C"/>
    <w:rsid w:val="00780AE9"/>
    <w:rsid w:val="0078128C"/>
    <w:rsid w:val="0078229F"/>
    <w:rsid w:val="00782574"/>
    <w:rsid w:val="00782CE9"/>
    <w:rsid w:val="00782D91"/>
    <w:rsid w:val="00782EA6"/>
    <w:rsid w:val="00784F13"/>
    <w:rsid w:val="00785431"/>
    <w:rsid w:val="00785BC1"/>
    <w:rsid w:val="00785C3F"/>
    <w:rsid w:val="00786F49"/>
    <w:rsid w:val="00787387"/>
    <w:rsid w:val="00787556"/>
    <w:rsid w:val="00787BAE"/>
    <w:rsid w:val="00790469"/>
    <w:rsid w:val="00790568"/>
    <w:rsid w:val="00790F7E"/>
    <w:rsid w:val="00792D70"/>
    <w:rsid w:val="00793F12"/>
    <w:rsid w:val="007947AA"/>
    <w:rsid w:val="00794AF2"/>
    <w:rsid w:val="00794AFE"/>
    <w:rsid w:val="00795A37"/>
    <w:rsid w:val="00795B46"/>
    <w:rsid w:val="00796039"/>
    <w:rsid w:val="007971DF"/>
    <w:rsid w:val="00797DE4"/>
    <w:rsid w:val="007A0601"/>
    <w:rsid w:val="007A0A94"/>
    <w:rsid w:val="007A17E9"/>
    <w:rsid w:val="007A1B61"/>
    <w:rsid w:val="007A24DF"/>
    <w:rsid w:val="007A25B3"/>
    <w:rsid w:val="007A3794"/>
    <w:rsid w:val="007A3A54"/>
    <w:rsid w:val="007A41C1"/>
    <w:rsid w:val="007A45F4"/>
    <w:rsid w:val="007A48AB"/>
    <w:rsid w:val="007A4FCF"/>
    <w:rsid w:val="007A5E58"/>
    <w:rsid w:val="007A7073"/>
    <w:rsid w:val="007A728E"/>
    <w:rsid w:val="007A7E2A"/>
    <w:rsid w:val="007A7FE1"/>
    <w:rsid w:val="007B047E"/>
    <w:rsid w:val="007B0F83"/>
    <w:rsid w:val="007B1176"/>
    <w:rsid w:val="007B14C0"/>
    <w:rsid w:val="007B1E0D"/>
    <w:rsid w:val="007B2783"/>
    <w:rsid w:val="007B27BA"/>
    <w:rsid w:val="007B30F0"/>
    <w:rsid w:val="007B459C"/>
    <w:rsid w:val="007B4AA2"/>
    <w:rsid w:val="007B7C76"/>
    <w:rsid w:val="007C0024"/>
    <w:rsid w:val="007C16B8"/>
    <w:rsid w:val="007C18AF"/>
    <w:rsid w:val="007C191A"/>
    <w:rsid w:val="007C2C14"/>
    <w:rsid w:val="007C2E74"/>
    <w:rsid w:val="007C2F01"/>
    <w:rsid w:val="007C2F9E"/>
    <w:rsid w:val="007C456A"/>
    <w:rsid w:val="007C55F8"/>
    <w:rsid w:val="007C5852"/>
    <w:rsid w:val="007C589C"/>
    <w:rsid w:val="007C59F4"/>
    <w:rsid w:val="007C6F20"/>
    <w:rsid w:val="007C7D4C"/>
    <w:rsid w:val="007D01AC"/>
    <w:rsid w:val="007D03B2"/>
    <w:rsid w:val="007D0490"/>
    <w:rsid w:val="007D12F1"/>
    <w:rsid w:val="007D1833"/>
    <w:rsid w:val="007D1CAB"/>
    <w:rsid w:val="007D338F"/>
    <w:rsid w:val="007D4487"/>
    <w:rsid w:val="007D5064"/>
    <w:rsid w:val="007D544E"/>
    <w:rsid w:val="007D5750"/>
    <w:rsid w:val="007D6549"/>
    <w:rsid w:val="007D7923"/>
    <w:rsid w:val="007E15E4"/>
    <w:rsid w:val="007E16A1"/>
    <w:rsid w:val="007E2520"/>
    <w:rsid w:val="007E38CF"/>
    <w:rsid w:val="007E39B7"/>
    <w:rsid w:val="007E3ABF"/>
    <w:rsid w:val="007E3E65"/>
    <w:rsid w:val="007E4D49"/>
    <w:rsid w:val="007E5281"/>
    <w:rsid w:val="007E5EF2"/>
    <w:rsid w:val="007E5F45"/>
    <w:rsid w:val="007E5F5D"/>
    <w:rsid w:val="007E61C8"/>
    <w:rsid w:val="007F104A"/>
    <w:rsid w:val="007F14C7"/>
    <w:rsid w:val="007F1939"/>
    <w:rsid w:val="007F3672"/>
    <w:rsid w:val="007F3AF1"/>
    <w:rsid w:val="007F3F9D"/>
    <w:rsid w:val="007F42AC"/>
    <w:rsid w:val="007F43EA"/>
    <w:rsid w:val="007F549A"/>
    <w:rsid w:val="007F6046"/>
    <w:rsid w:val="007F64E9"/>
    <w:rsid w:val="007F7557"/>
    <w:rsid w:val="007F7921"/>
    <w:rsid w:val="00800E6E"/>
    <w:rsid w:val="0080362D"/>
    <w:rsid w:val="008039C8"/>
    <w:rsid w:val="00803CF9"/>
    <w:rsid w:val="00804106"/>
    <w:rsid w:val="0080497A"/>
    <w:rsid w:val="00805785"/>
    <w:rsid w:val="00805CDB"/>
    <w:rsid w:val="00805F45"/>
    <w:rsid w:val="00807487"/>
    <w:rsid w:val="00807CB9"/>
    <w:rsid w:val="00810C12"/>
    <w:rsid w:val="00811446"/>
    <w:rsid w:val="00812943"/>
    <w:rsid w:val="0081388D"/>
    <w:rsid w:val="00813F3E"/>
    <w:rsid w:val="00813FF7"/>
    <w:rsid w:val="00814460"/>
    <w:rsid w:val="00814660"/>
    <w:rsid w:val="008152A0"/>
    <w:rsid w:val="00815B68"/>
    <w:rsid w:val="00816BA6"/>
    <w:rsid w:val="00820742"/>
    <w:rsid w:val="0082090F"/>
    <w:rsid w:val="00820D65"/>
    <w:rsid w:val="00821DA3"/>
    <w:rsid w:val="00822ADB"/>
    <w:rsid w:val="00822E81"/>
    <w:rsid w:val="00823AFF"/>
    <w:rsid w:val="0082409F"/>
    <w:rsid w:val="00824D00"/>
    <w:rsid w:val="008251DF"/>
    <w:rsid w:val="00825A39"/>
    <w:rsid w:val="00825A68"/>
    <w:rsid w:val="00825F9F"/>
    <w:rsid w:val="00826329"/>
    <w:rsid w:val="00826A6E"/>
    <w:rsid w:val="00827106"/>
    <w:rsid w:val="00827615"/>
    <w:rsid w:val="00830042"/>
    <w:rsid w:val="0083061C"/>
    <w:rsid w:val="00830B66"/>
    <w:rsid w:val="00830CC4"/>
    <w:rsid w:val="008325DB"/>
    <w:rsid w:val="0083348B"/>
    <w:rsid w:val="00833E66"/>
    <w:rsid w:val="0083418B"/>
    <w:rsid w:val="00834892"/>
    <w:rsid w:val="0083517D"/>
    <w:rsid w:val="008357B2"/>
    <w:rsid w:val="00835A27"/>
    <w:rsid w:val="008369AA"/>
    <w:rsid w:val="008375D8"/>
    <w:rsid w:val="00840163"/>
    <w:rsid w:val="008404B1"/>
    <w:rsid w:val="00840740"/>
    <w:rsid w:val="0084091C"/>
    <w:rsid w:val="0084186B"/>
    <w:rsid w:val="00841BA0"/>
    <w:rsid w:val="00841D82"/>
    <w:rsid w:val="008435F7"/>
    <w:rsid w:val="00843765"/>
    <w:rsid w:val="00844724"/>
    <w:rsid w:val="0084502F"/>
    <w:rsid w:val="0084547A"/>
    <w:rsid w:val="00845AD5"/>
    <w:rsid w:val="008460E8"/>
    <w:rsid w:val="00846739"/>
    <w:rsid w:val="00847105"/>
    <w:rsid w:val="0084769B"/>
    <w:rsid w:val="00850FCA"/>
    <w:rsid w:val="0085161C"/>
    <w:rsid w:val="00851BA8"/>
    <w:rsid w:val="0085286F"/>
    <w:rsid w:val="008536C7"/>
    <w:rsid w:val="00854032"/>
    <w:rsid w:val="00854157"/>
    <w:rsid w:val="008545E8"/>
    <w:rsid w:val="00854D19"/>
    <w:rsid w:val="00855E35"/>
    <w:rsid w:val="0085665D"/>
    <w:rsid w:val="00856ADC"/>
    <w:rsid w:val="00857D6D"/>
    <w:rsid w:val="00860020"/>
    <w:rsid w:val="008621E9"/>
    <w:rsid w:val="008625A7"/>
    <w:rsid w:val="00862E55"/>
    <w:rsid w:val="008634B0"/>
    <w:rsid w:val="00864053"/>
    <w:rsid w:val="00865309"/>
    <w:rsid w:val="0086599D"/>
    <w:rsid w:val="00865CBB"/>
    <w:rsid w:val="00865E0F"/>
    <w:rsid w:val="00866B66"/>
    <w:rsid w:val="00867A4B"/>
    <w:rsid w:val="00867F76"/>
    <w:rsid w:val="008701B6"/>
    <w:rsid w:val="008706F6"/>
    <w:rsid w:val="0087106B"/>
    <w:rsid w:val="0087275F"/>
    <w:rsid w:val="008731FF"/>
    <w:rsid w:val="008736D4"/>
    <w:rsid w:val="00874507"/>
    <w:rsid w:val="00874A8B"/>
    <w:rsid w:val="008755FB"/>
    <w:rsid w:val="00875845"/>
    <w:rsid w:val="00875D0F"/>
    <w:rsid w:val="00876C55"/>
    <w:rsid w:val="00880963"/>
    <w:rsid w:val="0088234E"/>
    <w:rsid w:val="008826F3"/>
    <w:rsid w:val="008832D1"/>
    <w:rsid w:val="00884474"/>
    <w:rsid w:val="00884858"/>
    <w:rsid w:val="008876C5"/>
    <w:rsid w:val="00887C3C"/>
    <w:rsid w:val="00887DAF"/>
    <w:rsid w:val="00890433"/>
    <w:rsid w:val="008912E5"/>
    <w:rsid w:val="00892065"/>
    <w:rsid w:val="008920FD"/>
    <w:rsid w:val="008927E4"/>
    <w:rsid w:val="00892B8E"/>
    <w:rsid w:val="0089320F"/>
    <w:rsid w:val="00893335"/>
    <w:rsid w:val="00893AD3"/>
    <w:rsid w:val="00893D2A"/>
    <w:rsid w:val="00894AE5"/>
    <w:rsid w:val="0089559A"/>
    <w:rsid w:val="00895887"/>
    <w:rsid w:val="00896231"/>
    <w:rsid w:val="00896531"/>
    <w:rsid w:val="00896DAF"/>
    <w:rsid w:val="00897176"/>
    <w:rsid w:val="00897270"/>
    <w:rsid w:val="008976AC"/>
    <w:rsid w:val="00897A85"/>
    <w:rsid w:val="008A0DDC"/>
    <w:rsid w:val="008A0EBF"/>
    <w:rsid w:val="008A147C"/>
    <w:rsid w:val="008A19CB"/>
    <w:rsid w:val="008A1B43"/>
    <w:rsid w:val="008A1D78"/>
    <w:rsid w:val="008A260D"/>
    <w:rsid w:val="008A524A"/>
    <w:rsid w:val="008A59F0"/>
    <w:rsid w:val="008A7970"/>
    <w:rsid w:val="008A7A6C"/>
    <w:rsid w:val="008B02CA"/>
    <w:rsid w:val="008B04CB"/>
    <w:rsid w:val="008B0648"/>
    <w:rsid w:val="008B174F"/>
    <w:rsid w:val="008B1A84"/>
    <w:rsid w:val="008B2060"/>
    <w:rsid w:val="008B24AA"/>
    <w:rsid w:val="008B3619"/>
    <w:rsid w:val="008B37EC"/>
    <w:rsid w:val="008B408F"/>
    <w:rsid w:val="008B4198"/>
    <w:rsid w:val="008B52F3"/>
    <w:rsid w:val="008B5984"/>
    <w:rsid w:val="008B6EC3"/>
    <w:rsid w:val="008B7957"/>
    <w:rsid w:val="008C0754"/>
    <w:rsid w:val="008C0762"/>
    <w:rsid w:val="008C0D72"/>
    <w:rsid w:val="008C1091"/>
    <w:rsid w:val="008C1184"/>
    <w:rsid w:val="008C1AD7"/>
    <w:rsid w:val="008C40B6"/>
    <w:rsid w:val="008C45D6"/>
    <w:rsid w:val="008C47D0"/>
    <w:rsid w:val="008C5315"/>
    <w:rsid w:val="008C5465"/>
    <w:rsid w:val="008C5B6B"/>
    <w:rsid w:val="008C685B"/>
    <w:rsid w:val="008C796D"/>
    <w:rsid w:val="008D00CA"/>
    <w:rsid w:val="008D0201"/>
    <w:rsid w:val="008D081E"/>
    <w:rsid w:val="008D15C9"/>
    <w:rsid w:val="008D2078"/>
    <w:rsid w:val="008D376C"/>
    <w:rsid w:val="008D3D71"/>
    <w:rsid w:val="008D3DF7"/>
    <w:rsid w:val="008D3F5B"/>
    <w:rsid w:val="008D414C"/>
    <w:rsid w:val="008D46CC"/>
    <w:rsid w:val="008D540E"/>
    <w:rsid w:val="008D6386"/>
    <w:rsid w:val="008D6465"/>
    <w:rsid w:val="008D7983"/>
    <w:rsid w:val="008D79AE"/>
    <w:rsid w:val="008D7C86"/>
    <w:rsid w:val="008D7DB5"/>
    <w:rsid w:val="008E034E"/>
    <w:rsid w:val="008E055E"/>
    <w:rsid w:val="008E09F3"/>
    <w:rsid w:val="008E5027"/>
    <w:rsid w:val="008E58E5"/>
    <w:rsid w:val="008E5BEC"/>
    <w:rsid w:val="008E61F6"/>
    <w:rsid w:val="008E68F4"/>
    <w:rsid w:val="008F08FC"/>
    <w:rsid w:val="008F1996"/>
    <w:rsid w:val="008F1ADB"/>
    <w:rsid w:val="008F21EF"/>
    <w:rsid w:val="008F2497"/>
    <w:rsid w:val="008F3B5C"/>
    <w:rsid w:val="008F4C22"/>
    <w:rsid w:val="009009FF"/>
    <w:rsid w:val="00902433"/>
    <w:rsid w:val="00902A87"/>
    <w:rsid w:val="00903114"/>
    <w:rsid w:val="00903564"/>
    <w:rsid w:val="0090495B"/>
    <w:rsid w:val="009053CC"/>
    <w:rsid w:val="009060CE"/>
    <w:rsid w:val="00906353"/>
    <w:rsid w:val="00906511"/>
    <w:rsid w:val="00906BB6"/>
    <w:rsid w:val="00907308"/>
    <w:rsid w:val="009103FA"/>
    <w:rsid w:val="00910816"/>
    <w:rsid w:val="00910D54"/>
    <w:rsid w:val="00911874"/>
    <w:rsid w:val="009139C2"/>
    <w:rsid w:val="009147EE"/>
    <w:rsid w:val="009154DC"/>
    <w:rsid w:val="009161DE"/>
    <w:rsid w:val="0091676F"/>
    <w:rsid w:val="00916B78"/>
    <w:rsid w:val="0091719C"/>
    <w:rsid w:val="0091756D"/>
    <w:rsid w:val="00917CE2"/>
    <w:rsid w:val="00920216"/>
    <w:rsid w:val="009207EB"/>
    <w:rsid w:val="00920F5E"/>
    <w:rsid w:val="0092133D"/>
    <w:rsid w:val="0092141C"/>
    <w:rsid w:val="009228E3"/>
    <w:rsid w:val="00923AA4"/>
    <w:rsid w:val="00924636"/>
    <w:rsid w:val="00924FBD"/>
    <w:rsid w:val="009253BB"/>
    <w:rsid w:val="00926397"/>
    <w:rsid w:val="009269FB"/>
    <w:rsid w:val="00926C13"/>
    <w:rsid w:val="009271FA"/>
    <w:rsid w:val="009302FB"/>
    <w:rsid w:val="00930321"/>
    <w:rsid w:val="00931866"/>
    <w:rsid w:val="00931B03"/>
    <w:rsid w:val="00931BC4"/>
    <w:rsid w:val="009321E7"/>
    <w:rsid w:val="00932BB8"/>
    <w:rsid w:val="009333D0"/>
    <w:rsid w:val="009335AE"/>
    <w:rsid w:val="0093380B"/>
    <w:rsid w:val="00933DE0"/>
    <w:rsid w:val="00933F8A"/>
    <w:rsid w:val="00935D0C"/>
    <w:rsid w:val="00936046"/>
    <w:rsid w:val="00936BF5"/>
    <w:rsid w:val="00936FB8"/>
    <w:rsid w:val="00937C69"/>
    <w:rsid w:val="0094162A"/>
    <w:rsid w:val="009416D6"/>
    <w:rsid w:val="009419B3"/>
    <w:rsid w:val="00941D03"/>
    <w:rsid w:val="00941EBC"/>
    <w:rsid w:val="0094442E"/>
    <w:rsid w:val="009447C0"/>
    <w:rsid w:val="00945241"/>
    <w:rsid w:val="0094582E"/>
    <w:rsid w:val="00947229"/>
    <w:rsid w:val="009506C6"/>
    <w:rsid w:val="00950C0B"/>
    <w:rsid w:val="009514DC"/>
    <w:rsid w:val="009522B1"/>
    <w:rsid w:val="00952A5F"/>
    <w:rsid w:val="00952E2B"/>
    <w:rsid w:val="00952ED4"/>
    <w:rsid w:val="00952F2B"/>
    <w:rsid w:val="00953C9B"/>
    <w:rsid w:val="0095427D"/>
    <w:rsid w:val="00955711"/>
    <w:rsid w:val="009557B3"/>
    <w:rsid w:val="00955CAA"/>
    <w:rsid w:val="00956771"/>
    <w:rsid w:val="00957457"/>
    <w:rsid w:val="00957DAD"/>
    <w:rsid w:val="00960582"/>
    <w:rsid w:val="0096117A"/>
    <w:rsid w:val="00961406"/>
    <w:rsid w:val="00961630"/>
    <w:rsid w:val="00961754"/>
    <w:rsid w:val="00962295"/>
    <w:rsid w:val="009630A7"/>
    <w:rsid w:val="009637BA"/>
    <w:rsid w:val="00963F45"/>
    <w:rsid w:val="00964293"/>
    <w:rsid w:val="00964610"/>
    <w:rsid w:val="00964866"/>
    <w:rsid w:val="00966E1E"/>
    <w:rsid w:val="00967AB3"/>
    <w:rsid w:val="009706C0"/>
    <w:rsid w:val="00972508"/>
    <w:rsid w:val="009725B9"/>
    <w:rsid w:val="00973DC4"/>
    <w:rsid w:val="00976662"/>
    <w:rsid w:val="00976952"/>
    <w:rsid w:val="00976B90"/>
    <w:rsid w:val="00981563"/>
    <w:rsid w:val="00983449"/>
    <w:rsid w:val="00983D1C"/>
    <w:rsid w:val="00983F47"/>
    <w:rsid w:val="00984036"/>
    <w:rsid w:val="0098412F"/>
    <w:rsid w:val="009843D7"/>
    <w:rsid w:val="00984B8A"/>
    <w:rsid w:val="00985882"/>
    <w:rsid w:val="00987601"/>
    <w:rsid w:val="00987FA2"/>
    <w:rsid w:val="0099011A"/>
    <w:rsid w:val="00990774"/>
    <w:rsid w:val="00991B83"/>
    <w:rsid w:val="0099231A"/>
    <w:rsid w:val="00992C61"/>
    <w:rsid w:val="009947C3"/>
    <w:rsid w:val="00995A26"/>
    <w:rsid w:val="00996402"/>
    <w:rsid w:val="009966C8"/>
    <w:rsid w:val="009974F2"/>
    <w:rsid w:val="00997866"/>
    <w:rsid w:val="009A0108"/>
    <w:rsid w:val="009A0C56"/>
    <w:rsid w:val="009A1DD5"/>
    <w:rsid w:val="009A27FF"/>
    <w:rsid w:val="009A295E"/>
    <w:rsid w:val="009A34C8"/>
    <w:rsid w:val="009A4216"/>
    <w:rsid w:val="009A425F"/>
    <w:rsid w:val="009A5362"/>
    <w:rsid w:val="009A53CC"/>
    <w:rsid w:val="009A571E"/>
    <w:rsid w:val="009A62B4"/>
    <w:rsid w:val="009A6A24"/>
    <w:rsid w:val="009A7538"/>
    <w:rsid w:val="009B0012"/>
    <w:rsid w:val="009B1433"/>
    <w:rsid w:val="009B1BA7"/>
    <w:rsid w:val="009B2256"/>
    <w:rsid w:val="009B324B"/>
    <w:rsid w:val="009B3EBF"/>
    <w:rsid w:val="009B5490"/>
    <w:rsid w:val="009B6AC8"/>
    <w:rsid w:val="009B6C98"/>
    <w:rsid w:val="009B6D24"/>
    <w:rsid w:val="009B769D"/>
    <w:rsid w:val="009B7768"/>
    <w:rsid w:val="009C1543"/>
    <w:rsid w:val="009C16B3"/>
    <w:rsid w:val="009C1D5E"/>
    <w:rsid w:val="009C2879"/>
    <w:rsid w:val="009C424E"/>
    <w:rsid w:val="009C452E"/>
    <w:rsid w:val="009C470A"/>
    <w:rsid w:val="009C4E1A"/>
    <w:rsid w:val="009C6307"/>
    <w:rsid w:val="009C70D3"/>
    <w:rsid w:val="009C7CCC"/>
    <w:rsid w:val="009C7F2D"/>
    <w:rsid w:val="009D087D"/>
    <w:rsid w:val="009D26B3"/>
    <w:rsid w:val="009D2803"/>
    <w:rsid w:val="009D283E"/>
    <w:rsid w:val="009D2B63"/>
    <w:rsid w:val="009D2FC6"/>
    <w:rsid w:val="009D44B5"/>
    <w:rsid w:val="009D471A"/>
    <w:rsid w:val="009D54A8"/>
    <w:rsid w:val="009E0600"/>
    <w:rsid w:val="009E08DF"/>
    <w:rsid w:val="009E147D"/>
    <w:rsid w:val="009E1BAB"/>
    <w:rsid w:val="009E33D9"/>
    <w:rsid w:val="009E3479"/>
    <w:rsid w:val="009E403F"/>
    <w:rsid w:val="009E41B9"/>
    <w:rsid w:val="009E50F7"/>
    <w:rsid w:val="009E513A"/>
    <w:rsid w:val="009E54DA"/>
    <w:rsid w:val="009E59DA"/>
    <w:rsid w:val="009E6206"/>
    <w:rsid w:val="009E733B"/>
    <w:rsid w:val="009E7A3E"/>
    <w:rsid w:val="009F01FD"/>
    <w:rsid w:val="009F0913"/>
    <w:rsid w:val="009F1020"/>
    <w:rsid w:val="009F1204"/>
    <w:rsid w:val="009F311B"/>
    <w:rsid w:val="009F33B0"/>
    <w:rsid w:val="009F37FA"/>
    <w:rsid w:val="009F4E52"/>
    <w:rsid w:val="009F5C30"/>
    <w:rsid w:val="009F5D10"/>
    <w:rsid w:val="009F5F26"/>
    <w:rsid w:val="009F63E8"/>
    <w:rsid w:val="00A00319"/>
    <w:rsid w:val="00A008BD"/>
    <w:rsid w:val="00A00B2C"/>
    <w:rsid w:val="00A00DF6"/>
    <w:rsid w:val="00A01092"/>
    <w:rsid w:val="00A0193B"/>
    <w:rsid w:val="00A022DF"/>
    <w:rsid w:val="00A026B9"/>
    <w:rsid w:val="00A02A8A"/>
    <w:rsid w:val="00A04030"/>
    <w:rsid w:val="00A053F2"/>
    <w:rsid w:val="00A0698B"/>
    <w:rsid w:val="00A06C88"/>
    <w:rsid w:val="00A0748F"/>
    <w:rsid w:val="00A1018C"/>
    <w:rsid w:val="00A10F46"/>
    <w:rsid w:val="00A113D6"/>
    <w:rsid w:val="00A11B1F"/>
    <w:rsid w:val="00A12E39"/>
    <w:rsid w:val="00A1308B"/>
    <w:rsid w:val="00A1331D"/>
    <w:rsid w:val="00A13910"/>
    <w:rsid w:val="00A1449F"/>
    <w:rsid w:val="00A14647"/>
    <w:rsid w:val="00A169BA"/>
    <w:rsid w:val="00A2011E"/>
    <w:rsid w:val="00A207C4"/>
    <w:rsid w:val="00A20B45"/>
    <w:rsid w:val="00A20F66"/>
    <w:rsid w:val="00A21206"/>
    <w:rsid w:val="00A22AC2"/>
    <w:rsid w:val="00A23FAD"/>
    <w:rsid w:val="00A241AD"/>
    <w:rsid w:val="00A24761"/>
    <w:rsid w:val="00A247D7"/>
    <w:rsid w:val="00A24BF2"/>
    <w:rsid w:val="00A27203"/>
    <w:rsid w:val="00A30427"/>
    <w:rsid w:val="00A30660"/>
    <w:rsid w:val="00A30DD8"/>
    <w:rsid w:val="00A31293"/>
    <w:rsid w:val="00A3227C"/>
    <w:rsid w:val="00A32CD5"/>
    <w:rsid w:val="00A32F8F"/>
    <w:rsid w:val="00A3301D"/>
    <w:rsid w:val="00A3331F"/>
    <w:rsid w:val="00A334B0"/>
    <w:rsid w:val="00A335FF"/>
    <w:rsid w:val="00A3392C"/>
    <w:rsid w:val="00A33D1B"/>
    <w:rsid w:val="00A34760"/>
    <w:rsid w:val="00A34E72"/>
    <w:rsid w:val="00A362D6"/>
    <w:rsid w:val="00A371D3"/>
    <w:rsid w:val="00A376F6"/>
    <w:rsid w:val="00A37CA1"/>
    <w:rsid w:val="00A37CB2"/>
    <w:rsid w:val="00A37DB7"/>
    <w:rsid w:val="00A401D6"/>
    <w:rsid w:val="00A40906"/>
    <w:rsid w:val="00A4134B"/>
    <w:rsid w:val="00A43391"/>
    <w:rsid w:val="00A46097"/>
    <w:rsid w:val="00A465BE"/>
    <w:rsid w:val="00A474FE"/>
    <w:rsid w:val="00A509D4"/>
    <w:rsid w:val="00A52098"/>
    <w:rsid w:val="00A52315"/>
    <w:rsid w:val="00A5333C"/>
    <w:rsid w:val="00A5360E"/>
    <w:rsid w:val="00A54078"/>
    <w:rsid w:val="00A54E49"/>
    <w:rsid w:val="00A550C4"/>
    <w:rsid w:val="00A553A4"/>
    <w:rsid w:val="00A555EF"/>
    <w:rsid w:val="00A558F8"/>
    <w:rsid w:val="00A55AC2"/>
    <w:rsid w:val="00A562F7"/>
    <w:rsid w:val="00A571ED"/>
    <w:rsid w:val="00A600E6"/>
    <w:rsid w:val="00A62AD1"/>
    <w:rsid w:val="00A63A17"/>
    <w:rsid w:val="00A640A0"/>
    <w:rsid w:val="00A6516C"/>
    <w:rsid w:val="00A667BF"/>
    <w:rsid w:val="00A6693E"/>
    <w:rsid w:val="00A670CA"/>
    <w:rsid w:val="00A67E26"/>
    <w:rsid w:val="00A71821"/>
    <w:rsid w:val="00A71954"/>
    <w:rsid w:val="00A71BBB"/>
    <w:rsid w:val="00A71D52"/>
    <w:rsid w:val="00A72566"/>
    <w:rsid w:val="00A75758"/>
    <w:rsid w:val="00A75E71"/>
    <w:rsid w:val="00A760B2"/>
    <w:rsid w:val="00A77AD2"/>
    <w:rsid w:val="00A77B12"/>
    <w:rsid w:val="00A77E50"/>
    <w:rsid w:val="00A800FD"/>
    <w:rsid w:val="00A816F1"/>
    <w:rsid w:val="00A821E4"/>
    <w:rsid w:val="00A8226A"/>
    <w:rsid w:val="00A824A5"/>
    <w:rsid w:val="00A8308A"/>
    <w:rsid w:val="00A83CDE"/>
    <w:rsid w:val="00A83D8D"/>
    <w:rsid w:val="00A841CA"/>
    <w:rsid w:val="00A84389"/>
    <w:rsid w:val="00A84762"/>
    <w:rsid w:val="00A85375"/>
    <w:rsid w:val="00A87D4E"/>
    <w:rsid w:val="00A90000"/>
    <w:rsid w:val="00A900EA"/>
    <w:rsid w:val="00A90A75"/>
    <w:rsid w:val="00A91654"/>
    <w:rsid w:val="00A93504"/>
    <w:rsid w:val="00A93824"/>
    <w:rsid w:val="00A93D68"/>
    <w:rsid w:val="00A944D8"/>
    <w:rsid w:val="00A94502"/>
    <w:rsid w:val="00A9477F"/>
    <w:rsid w:val="00A94F6F"/>
    <w:rsid w:val="00A95632"/>
    <w:rsid w:val="00A9576D"/>
    <w:rsid w:val="00A95A10"/>
    <w:rsid w:val="00A95A3D"/>
    <w:rsid w:val="00A95E8A"/>
    <w:rsid w:val="00A9639D"/>
    <w:rsid w:val="00A96736"/>
    <w:rsid w:val="00A97F7A"/>
    <w:rsid w:val="00AA0F24"/>
    <w:rsid w:val="00AA0F65"/>
    <w:rsid w:val="00AA258A"/>
    <w:rsid w:val="00AA2635"/>
    <w:rsid w:val="00AA2A87"/>
    <w:rsid w:val="00AA313B"/>
    <w:rsid w:val="00AA35EA"/>
    <w:rsid w:val="00AA40D4"/>
    <w:rsid w:val="00AA44A3"/>
    <w:rsid w:val="00AA4A53"/>
    <w:rsid w:val="00AA5BE8"/>
    <w:rsid w:val="00AA5FFF"/>
    <w:rsid w:val="00AA6279"/>
    <w:rsid w:val="00AA67E3"/>
    <w:rsid w:val="00AA6D8A"/>
    <w:rsid w:val="00AA79A7"/>
    <w:rsid w:val="00AA7ACD"/>
    <w:rsid w:val="00AB03A3"/>
    <w:rsid w:val="00AB05B9"/>
    <w:rsid w:val="00AB1BE8"/>
    <w:rsid w:val="00AB1D50"/>
    <w:rsid w:val="00AB224B"/>
    <w:rsid w:val="00AB25D2"/>
    <w:rsid w:val="00AB3E29"/>
    <w:rsid w:val="00AB611F"/>
    <w:rsid w:val="00AB6361"/>
    <w:rsid w:val="00AB64E1"/>
    <w:rsid w:val="00AB6D41"/>
    <w:rsid w:val="00AB6DDB"/>
    <w:rsid w:val="00AC01D3"/>
    <w:rsid w:val="00AC1A83"/>
    <w:rsid w:val="00AC1F4A"/>
    <w:rsid w:val="00AC3394"/>
    <w:rsid w:val="00AC364A"/>
    <w:rsid w:val="00AC36BB"/>
    <w:rsid w:val="00AC6C68"/>
    <w:rsid w:val="00AC70F1"/>
    <w:rsid w:val="00AC78B5"/>
    <w:rsid w:val="00AD1C98"/>
    <w:rsid w:val="00AD41B2"/>
    <w:rsid w:val="00AD55E0"/>
    <w:rsid w:val="00AD5A2B"/>
    <w:rsid w:val="00AD629C"/>
    <w:rsid w:val="00AD6F62"/>
    <w:rsid w:val="00AD765E"/>
    <w:rsid w:val="00AE0719"/>
    <w:rsid w:val="00AE0750"/>
    <w:rsid w:val="00AE0E7D"/>
    <w:rsid w:val="00AE1088"/>
    <w:rsid w:val="00AE2257"/>
    <w:rsid w:val="00AE27A9"/>
    <w:rsid w:val="00AE2DFE"/>
    <w:rsid w:val="00AE2F29"/>
    <w:rsid w:val="00AE4060"/>
    <w:rsid w:val="00AE5E7C"/>
    <w:rsid w:val="00AE6D4F"/>
    <w:rsid w:val="00AE74EA"/>
    <w:rsid w:val="00AF0B06"/>
    <w:rsid w:val="00AF1815"/>
    <w:rsid w:val="00AF38D6"/>
    <w:rsid w:val="00AF4863"/>
    <w:rsid w:val="00AF488F"/>
    <w:rsid w:val="00AF4AF4"/>
    <w:rsid w:val="00AF4E7B"/>
    <w:rsid w:val="00AF6C7B"/>
    <w:rsid w:val="00AF73CB"/>
    <w:rsid w:val="00AF7B46"/>
    <w:rsid w:val="00B02474"/>
    <w:rsid w:val="00B0248F"/>
    <w:rsid w:val="00B03F5E"/>
    <w:rsid w:val="00B04327"/>
    <w:rsid w:val="00B049D4"/>
    <w:rsid w:val="00B04BAF"/>
    <w:rsid w:val="00B055DC"/>
    <w:rsid w:val="00B062D5"/>
    <w:rsid w:val="00B077E5"/>
    <w:rsid w:val="00B07E76"/>
    <w:rsid w:val="00B07FBB"/>
    <w:rsid w:val="00B10190"/>
    <w:rsid w:val="00B1019B"/>
    <w:rsid w:val="00B1070F"/>
    <w:rsid w:val="00B1136A"/>
    <w:rsid w:val="00B11B3C"/>
    <w:rsid w:val="00B11CB4"/>
    <w:rsid w:val="00B131B8"/>
    <w:rsid w:val="00B157CE"/>
    <w:rsid w:val="00B1609E"/>
    <w:rsid w:val="00B16426"/>
    <w:rsid w:val="00B20A7F"/>
    <w:rsid w:val="00B20D19"/>
    <w:rsid w:val="00B21790"/>
    <w:rsid w:val="00B2263A"/>
    <w:rsid w:val="00B239AA"/>
    <w:rsid w:val="00B24E67"/>
    <w:rsid w:val="00B26AAD"/>
    <w:rsid w:val="00B2794E"/>
    <w:rsid w:val="00B27F34"/>
    <w:rsid w:val="00B304DC"/>
    <w:rsid w:val="00B305E2"/>
    <w:rsid w:val="00B312B6"/>
    <w:rsid w:val="00B314C3"/>
    <w:rsid w:val="00B31B21"/>
    <w:rsid w:val="00B32594"/>
    <w:rsid w:val="00B34B6B"/>
    <w:rsid w:val="00B358A7"/>
    <w:rsid w:val="00B358BD"/>
    <w:rsid w:val="00B35F3E"/>
    <w:rsid w:val="00B36AC6"/>
    <w:rsid w:val="00B36EAF"/>
    <w:rsid w:val="00B371DD"/>
    <w:rsid w:val="00B37643"/>
    <w:rsid w:val="00B427F3"/>
    <w:rsid w:val="00B42CF3"/>
    <w:rsid w:val="00B44401"/>
    <w:rsid w:val="00B445A9"/>
    <w:rsid w:val="00B449DC"/>
    <w:rsid w:val="00B452BB"/>
    <w:rsid w:val="00B45346"/>
    <w:rsid w:val="00B45D1C"/>
    <w:rsid w:val="00B45E68"/>
    <w:rsid w:val="00B50214"/>
    <w:rsid w:val="00B51954"/>
    <w:rsid w:val="00B51D98"/>
    <w:rsid w:val="00B51E04"/>
    <w:rsid w:val="00B535A9"/>
    <w:rsid w:val="00B536BA"/>
    <w:rsid w:val="00B5375D"/>
    <w:rsid w:val="00B53B94"/>
    <w:rsid w:val="00B5402E"/>
    <w:rsid w:val="00B54109"/>
    <w:rsid w:val="00B55014"/>
    <w:rsid w:val="00B5583B"/>
    <w:rsid w:val="00B606F1"/>
    <w:rsid w:val="00B60F2F"/>
    <w:rsid w:val="00B61615"/>
    <w:rsid w:val="00B6185D"/>
    <w:rsid w:val="00B61B88"/>
    <w:rsid w:val="00B61D9C"/>
    <w:rsid w:val="00B625CB"/>
    <w:rsid w:val="00B63B9E"/>
    <w:rsid w:val="00B651F9"/>
    <w:rsid w:val="00B6524C"/>
    <w:rsid w:val="00B66107"/>
    <w:rsid w:val="00B6614B"/>
    <w:rsid w:val="00B66E5F"/>
    <w:rsid w:val="00B6709B"/>
    <w:rsid w:val="00B6738D"/>
    <w:rsid w:val="00B67453"/>
    <w:rsid w:val="00B677DA"/>
    <w:rsid w:val="00B701E1"/>
    <w:rsid w:val="00B702B8"/>
    <w:rsid w:val="00B70911"/>
    <w:rsid w:val="00B71F88"/>
    <w:rsid w:val="00B72D4A"/>
    <w:rsid w:val="00B7324B"/>
    <w:rsid w:val="00B74C11"/>
    <w:rsid w:val="00B7508B"/>
    <w:rsid w:val="00B75827"/>
    <w:rsid w:val="00B76790"/>
    <w:rsid w:val="00B76AFB"/>
    <w:rsid w:val="00B76B68"/>
    <w:rsid w:val="00B76CC5"/>
    <w:rsid w:val="00B77EBF"/>
    <w:rsid w:val="00B801F9"/>
    <w:rsid w:val="00B82300"/>
    <w:rsid w:val="00B8377D"/>
    <w:rsid w:val="00B84458"/>
    <w:rsid w:val="00B851A0"/>
    <w:rsid w:val="00B860E5"/>
    <w:rsid w:val="00B86197"/>
    <w:rsid w:val="00B8659A"/>
    <w:rsid w:val="00B90906"/>
    <w:rsid w:val="00B91C0C"/>
    <w:rsid w:val="00B91EF2"/>
    <w:rsid w:val="00B92C01"/>
    <w:rsid w:val="00B93697"/>
    <w:rsid w:val="00B94AB0"/>
    <w:rsid w:val="00B94EEA"/>
    <w:rsid w:val="00B95273"/>
    <w:rsid w:val="00B9559F"/>
    <w:rsid w:val="00B960F4"/>
    <w:rsid w:val="00B96353"/>
    <w:rsid w:val="00B96B70"/>
    <w:rsid w:val="00B97192"/>
    <w:rsid w:val="00B97872"/>
    <w:rsid w:val="00B97F75"/>
    <w:rsid w:val="00BA00C8"/>
    <w:rsid w:val="00BA0222"/>
    <w:rsid w:val="00BA0233"/>
    <w:rsid w:val="00BA0673"/>
    <w:rsid w:val="00BA1A9C"/>
    <w:rsid w:val="00BA1D6B"/>
    <w:rsid w:val="00BA1F55"/>
    <w:rsid w:val="00BA365F"/>
    <w:rsid w:val="00BA3D03"/>
    <w:rsid w:val="00BA4CFA"/>
    <w:rsid w:val="00BA512E"/>
    <w:rsid w:val="00BA58F1"/>
    <w:rsid w:val="00BA5C6D"/>
    <w:rsid w:val="00BA5DB3"/>
    <w:rsid w:val="00BA5F8A"/>
    <w:rsid w:val="00BA65E8"/>
    <w:rsid w:val="00BA6ED3"/>
    <w:rsid w:val="00BA7266"/>
    <w:rsid w:val="00BA7380"/>
    <w:rsid w:val="00BB024B"/>
    <w:rsid w:val="00BB100E"/>
    <w:rsid w:val="00BB13DA"/>
    <w:rsid w:val="00BB15D3"/>
    <w:rsid w:val="00BB3317"/>
    <w:rsid w:val="00BB3AD7"/>
    <w:rsid w:val="00BB430E"/>
    <w:rsid w:val="00BB4803"/>
    <w:rsid w:val="00BB5A48"/>
    <w:rsid w:val="00BB5BD8"/>
    <w:rsid w:val="00BC006C"/>
    <w:rsid w:val="00BC00AC"/>
    <w:rsid w:val="00BC0AC7"/>
    <w:rsid w:val="00BC29AA"/>
    <w:rsid w:val="00BC2D07"/>
    <w:rsid w:val="00BC2EAC"/>
    <w:rsid w:val="00BC346F"/>
    <w:rsid w:val="00BC540A"/>
    <w:rsid w:val="00BC5525"/>
    <w:rsid w:val="00BC6006"/>
    <w:rsid w:val="00BC635A"/>
    <w:rsid w:val="00BC6983"/>
    <w:rsid w:val="00BC6A98"/>
    <w:rsid w:val="00BC7805"/>
    <w:rsid w:val="00BD1476"/>
    <w:rsid w:val="00BD17EC"/>
    <w:rsid w:val="00BD31CD"/>
    <w:rsid w:val="00BD3448"/>
    <w:rsid w:val="00BD44E5"/>
    <w:rsid w:val="00BD46C5"/>
    <w:rsid w:val="00BD4BC2"/>
    <w:rsid w:val="00BD5188"/>
    <w:rsid w:val="00BD6848"/>
    <w:rsid w:val="00BD71FE"/>
    <w:rsid w:val="00BD7530"/>
    <w:rsid w:val="00BE024E"/>
    <w:rsid w:val="00BE0536"/>
    <w:rsid w:val="00BE09E7"/>
    <w:rsid w:val="00BE1E4A"/>
    <w:rsid w:val="00BE1E99"/>
    <w:rsid w:val="00BE2B25"/>
    <w:rsid w:val="00BE30B6"/>
    <w:rsid w:val="00BE34A3"/>
    <w:rsid w:val="00BE368A"/>
    <w:rsid w:val="00BE3716"/>
    <w:rsid w:val="00BE487E"/>
    <w:rsid w:val="00BE5021"/>
    <w:rsid w:val="00BF044E"/>
    <w:rsid w:val="00BF048D"/>
    <w:rsid w:val="00BF0CBA"/>
    <w:rsid w:val="00BF10A6"/>
    <w:rsid w:val="00BF13E8"/>
    <w:rsid w:val="00BF2062"/>
    <w:rsid w:val="00BF210A"/>
    <w:rsid w:val="00BF29EF"/>
    <w:rsid w:val="00BF3944"/>
    <w:rsid w:val="00BF3AEF"/>
    <w:rsid w:val="00BF45F6"/>
    <w:rsid w:val="00BF4F4F"/>
    <w:rsid w:val="00BF5400"/>
    <w:rsid w:val="00BF5E68"/>
    <w:rsid w:val="00BF6D02"/>
    <w:rsid w:val="00BF7159"/>
    <w:rsid w:val="00C005A9"/>
    <w:rsid w:val="00C011D6"/>
    <w:rsid w:val="00C01A57"/>
    <w:rsid w:val="00C029D1"/>
    <w:rsid w:val="00C02BBA"/>
    <w:rsid w:val="00C02E85"/>
    <w:rsid w:val="00C0322F"/>
    <w:rsid w:val="00C03392"/>
    <w:rsid w:val="00C03AE5"/>
    <w:rsid w:val="00C03E76"/>
    <w:rsid w:val="00C03ED6"/>
    <w:rsid w:val="00C04095"/>
    <w:rsid w:val="00C0414D"/>
    <w:rsid w:val="00C04336"/>
    <w:rsid w:val="00C04ADE"/>
    <w:rsid w:val="00C052A4"/>
    <w:rsid w:val="00C05D27"/>
    <w:rsid w:val="00C0606F"/>
    <w:rsid w:val="00C0737F"/>
    <w:rsid w:val="00C07736"/>
    <w:rsid w:val="00C078F0"/>
    <w:rsid w:val="00C10DC0"/>
    <w:rsid w:val="00C1142F"/>
    <w:rsid w:val="00C14960"/>
    <w:rsid w:val="00C149B0"/>
    <w:rsid w:val="00C150A8"/>
    <w:rsid w:val="00C15B46"/>
    <w:rsid w:val="00C16094"/>
    <w:rsid w:val="00C16B45"/>
    <w:rsid w:val="00C17037"/>
    <w:rsid w:val="00C17B28"/>
    <w:rsid w:val="00C21835"/>
    <w:rsid w:val="00C21A10"/>
    <w:rsid w:val="00C21ECF"/>
    <w:rsid w:val="00C2203B"/>
    <w:rsid w:val="00C2239A"/>
    <w:rsid w:val="00C223D3"/>
    <w:rsid w:val="00C22D12"/>
    <w:rsid w:val="00C22E9F"/>
    <w:rsid w:val="00C23AB8"/>
    <w:rsid w:val="00C23BA5"/>
    <w:rsid w:val="00C2616C"/>
    <w:rsid w:val="00C278FF"/>
    <w:rsid w:val="00C301E1"/>
    <w:rsid w:val="00C3167F"/>
    <w:rsid w:val="00C32370"/>
    <w:rsid w:val="00C32FDD"/>
    <w:rsid w:val="00C337D1"/>
    <w:rsid w:val="00C3428B"/>
    <w:rsid w:val="00C34671"/>
    <w:rsid w:val="00C34B16"/>
    <w:rsid w:val="00C34E09"/>
    <w:rsid w:val="00C34E26"/>
    <w:rsid w:val="00C35746"/>
    <w:rsid w:val="00C35C46"/>
    <w:rsid w:val="00C35FDF"/>
    <w:rsid w:val="00C367F8"/>
    <w:rsid w:val="00C36C66"/>
    <w:rsid w:val="00C36DB8"/>
    <w:rsid w:val="00C36F52"/>
    <w:rsid w:val="00C37D1B"/>
    <w:rsid w:val="00C40153"/>
    <w:rsid w:val="00C4075A"/>
    <w:rsid w:val="00C40799"/>
    <w:rsid w:val="00C42AE1"/>
    <w:rsid w:val="00C43007"/>
    <w:rsid w:val="00C43A1C"/>
    <w:rsid w:val="00C43AA7"/>
    <w:rsid w:val="00C44E25"/>
    <w:rsid w:val="00C45DA8"/>
    <w:rsid w:val="00C460D4"/>
    <w:rsid w:val="00C462A4"/>
    <w:rsid w:val="00C46433"/>
    <w:rsid w:val="00C46CBD"/>
    <w:rsid w:val="00C50B81"/>
    <w:rsid w:val="00C50B8F"/>
    <w:rsid w:val="00C5214B"/>
    <w:rsid w:val="00C52E0E"/>
    <w:rsid w:val="00C53038"/>
    <w:rsid w:val="00C5347B"/>
    <w:rsid w:val="00C53829"/>
    <w:rsid w:val="00C53CC6"/>
    <w:rsid w:val="00C55F34"/>
    <w:rsid w:val="00C56A4E"/>
    <w:rsid w:val="00C56BDC"/>
    <w:rsid w:val="00C60360"/>
    <w:rsid w:val="00C6053D"/>
    <w:rsid w:val="00C61AE7"/>
    <w:rsid w:val="00C6221B"/>
    <w:rsid w:val="00C62A0E"/>
    <w:rsid w:val="00C62B61"/>
    <w:rsid w:val="00C62D34"/>
    <w:rsid w:val="00C62F81"/>
    <w:rsid w:val="00C63036"/>
    <w:rsid w:val="00C63C4C"/>
    <w:rsid w:val="00C6416C"/>
    <w:rsid w:val="00C6478B"/>
    <w:rsid w:val="00C658E6"/>
    <w:rsid w:val="00C65BB6"/>
    <w:rsid w:val="00C663E6"/>
    <w:rsid w:val="00C67CC5"/>
    <w:rsid w:val="00C7069A"/>
    <w:rsid w:val="00C71164"/>
    <w:rsid w:val="00C716B2"/>
    <w:rsid w:val="00C72AAC"/>
    <w:rsid w:val="00C72C6E"/>
    <w:rsid w:val="00C73BE7"/>
    <w:rsid w:val="00C74460"/>
    <w:rsid w:val="00C747DB"/>
    <w:rsid w:val="00C753CF"/>
    <w:rsid w:val="00C764D3"/>
    <w:rsid w:val="00C76F85"/>
    <w:rsid w:val="00C77807"/>
    <w:rsid w:val="00C80027"/>
    <w:rsid w:val="00C80073"/>
    <w:rsid w:val="00C8093C"/>
    <w:rsid w:val="00C80FCF"/>
    <w:rsid w:val="00C82653"/>
    <w:rsid w:val="00C8470E"/>
    <w:rsid w:val="00C84833"/>
    <w:rsid w:val="00C849E1"/>
    <w:rsid w:val="00C85369"/>
    <w:rsid w:val="00C860B2"/>
    <w:rsid w:val="00C87057"/>
    <w:rsid w:val="00C87152"/>
    <w:rsid w:val="00C87A61"/>
    <w:rsid w:val="00C908E6"/>
    <w:rsid w:val="00C91759"/>
    <w:rsid w:val="00C9204E"/>
    <w:rsid w:val="00C92823"/>
    <w:rsid w:val="00C92A2A"/>
    <w:rsid w:val="00C9310E"/>
    <w:rsid w:val="00C94821"/>
    <w:rsid w:val="00C95585"/>
    <w:rsid w:val="00C959CD"/>
    <w:rsid w:val="00C95A7E"/>
    <w:rsid w:val="00C9663E"/>
    <w:rsid w:val="00C970B1"/>
    <w:rsid w:val="00CA12C6"/>
    <w:rsid w:val="00CA596F"/>
    <w:rsid w:val="00CA5DE0"/>
    <w:rsid w:val="00CA6670"/>
    <w:rsid w:val="00CA7084"/>
    <w:rsid w:val="00CA7969"/>
    <w:rsid w:val="00CB08EB"/>
    <w:rsid w:val="00CB1F82"/>
    <w:rsid w:val="00CB2CD2"/>
    <w:rsid w:val="00CB3B1B"/>
    <w:rsid w:val="00CB3F2B"/>
    <w:rsid w:val="00CB6468"/>
    <w:rsid w:val="00CB69D2"/>
    <w:rsid w:val="00CB70EF"/>
    <w:rsid w:val="00CC20A5"/>
    <w:rsid w:val="00CC2AB9"/>
    <w:rsid w:val="00CC36E4"/>
    <w:rsid w:val="00CC398E"/>
    <w:rsid w:val="00CC45EB"/>
    <w:rsid w:val="00CC5C9F"/>
    <w:rsid w:val="00CC6F66"/>
    <w:rsid w:val="00CC7F22"/>
    <w:rsid w:val="00CD0943"/>
    <w:rsid w:val="00CD203C"/>
    <w:rsid w:val="00CD24C1"/>
    <w:rsid w:val="00CD2F33"/>
    <w:rsid w:val="00CD4019"/>
    <w:rsid w:val="00CD59A9"/>
    <w:rsid w:val="00CD5BB8"/>
    <w:rsid w:val="00CD704E"/>
    <w:rsid w:val="00CD7288"/>
    <w:rsid w:val="00CD7B5C"/>
    <w:rsid w:val="00CD7E9B"/>
    <w:rsid w:val="00CE0BBF"/>
    <w:rsid w:val="00CE17F6"/>
    <w:rsid w:val="00CE1AE2"/>
    <w:rsid w:val="00CE2C4A"/>
    <w:rsid w:val="00CE3FFF"/>
    <w:rsid w:val="00CE4A68"/>
    <w:rsid w:val="00CE589B"/>
    <w:rsid w:val="00CE5D5F"/>
    <w:rsid w:val="00CE5D88"/>
    <w:rsid w:val="00CE5F82"/>
    <w:rsid w:val="00CE6301"/>
    <w:rsid w:val="00CE6E11"/>
    <w:rsid w:val="00CE6E18"/>
    <w:rsid w:val="00CE7028"/>
    <w:rsid w:val="00CE7E11"/>
    <w:rsid w:val="00CF01F3"/>
    <w:rsid w:val="00CF0355"/>
    <w:rsid w:val="00CF0656"/>
    <w:rsid w:val="00CF0980"/>
    <w:rsid w:val="00CF2555"/>
    <w:rsid w:val="00CF27A2"/>
    <w:rsid w:val="00CF2869"/>
    <w:rsid w:val="00CF4391"/>
    <w:rsid w:val="00CF44B7"/>
    <w:rsid w:val="00CF4ECA"/>
    <w:rsid w:val="00CF5720"/>
    <w:rsid w:val="00CF57C9"/>
    <w:rsid w:val="00CF6304"/>
    <w:rsid w:val="00CF6902"/>
    <w:rsid w:val="00CF7992"/>
    <w:rsid w:val="00D00A6D"/>
    <w:rsid w:val="00D00F4C"/>
    <w:rsid w:val="00D0131C"/>
    <w:rsid w:val="00D0170B"/>
    <w:rsid w:val="00D01F49"/>
    <w:rsid w:val="00D02C6D"/>
    <w:rsid w:val="00D03181"/>
    <w:rsid w:val="00D0346D"/>
    <w:rsid w:val="00D03669"/>
    <w:rsid w:val="00D038FA"/>
    <w:rsid w:val="00D03EAA"/>
    <w:rsid w:val="00D052CB"/>
    <w:rsid w:val="00D05A11"/>
    <w:rsid w:val="00D05BB0"/>
    <w:rsid w:val="00D065D7"/>
    <w:rsid w:val="00D07494"/>
    <w:rsid w:val="00D074A4"/>
    <w:rsid w:val="00D0793A"/>
    <w:rsid w:val="00D07D4D"/>
    <w:rsid w:val="00D100CA"/>
    <w:rsid w:val="00D103D6"/>
    <w:rsid w:val="00D1080D"/>
    <w:rsid w:val="00D1269D"/>
    <w:rsid w:val="00D12A09"/>
    <w:rsid w:val="00D12BE4"/>
    <w:rsid w:val="00D13207"/>
    <w:rsid w:val="00D13413"/>
    <w:rsid w:val="00D14324"/>
    <w:rsid w:val="00D15128"/>
    <w:rsid w:val="00D15B5E"/>
    <w:rsid w:val="00D16AA1"/>
    <w:rsid w:val="00D16F07"/>
    <w:rsid w:val="00D17176"/>
    <w:rsid w:val="00D20099"/>
    <w:rsid w:val="00D21AC9"/>
    <w:rsid w:val="00D22DF1"/>
    <w:rsid w:val="00D22F05"/>
    <w:rsid w:val="00D231FB"/>
    <w:rsid w:val="00D25936"/>
    <w:rsid w:val="00D26710"/>
    <w:rsid w:val="00D269ED"/>
    <w:rsid w:val="00D26F4F"/>
    <w:rsid w:val="00D303BF"/>
    <w:rsid w:val="00D307FA"/>
    <w:rsid w:val="00D3122D"/>
    <w:rsid w:val="00D32129"/>
    <w:rsid w:val="00D33119"/>
    <w:rsid w:val="00D338AF"/>
    <w:rsid w:val="00D33A64"/>
    <w:rsid w:val="00D33EE6"/>
    <w:rsid w:val="00D344BA"/>
    <w:rsid w:val="00D34C75"/>
    <w:rsid w:val="00D34D9B"/>
    <w:rsid w:val="00D35483"/>
    <w:rsid w:val="00D3617B"/>
    <w:rsid w:val="00D3698C"/>
    <w:rsid w:val="00D36D10"/>
    <w:rsid w:val="00D376A9"/>
    <w:rsid w:val="00D3790B"/>
    <w:rsid w:val="00D40452"/>
    <w:rsid w:val="00D4050F"/>
    <w:rsid w:val="00D40F08"/>
    <w:rsid w:val="00D41346"/>
    <w:rsid w:val="00D42C0C"/>
    <w:rsid w:val="00D43B71"/>
    <w:rsid w:val="00D43C6B"/>
    <w:rsid w:val="00D44E99"/>
    <w:rsid w:val="00D458F2"/>
    <w:rsid w:val="00D465C6"/>
    <w:rsid w:val="00D4755D"/>
    <w:rsid w:val="00D47CBF"/>
    <w:rsid w:val="00D50471"/>
    <w:rsid w:val="00D50D1F"/>
    <w:rsid w:val="00D51CC1"/>
    <w:rsid w:val="00D529F0"/>
    <w:rsid w:val="00D5305B"/>
    <w:rsid w:val="00D534CB"/>
    <w:rsid w:val="00D53822"/>
    <w:rsid w:val="00D544AC"/>
    <w:rsid w:val="00D54735"/>
    <w:rsid w:val="00D54D4E"/>
    <w:rsid w:val="00D55C29"/>
    <w:rsid w:val="00D56D7D"/>
    <w:rsid w:val="00D57D10"/>
    <w:rsid w:val="00D57FED"/>
    <w:rsid w:val="00D60087"/>
    <w:rsid w:val="00D60800"/>
    <w:rsid w:val="00D62345"/>
    <w:rsid w:val="00D62760"/>
    <w:rsid w:val="00D630F0"/>
    <w:rsid w:val="00D63B94"/>
    <w:rsid w:val="00D6402F"/>
    <w:rsid w:val="00D645A5"/>
    <w:rsid w:val="00D646C4"/>
    <w:rsid w:val="00D64C69"/>
    <w:rsid w:val="00D64EBA"/>
    <w:rsid w:val="00D64FDE"/>
    <w:rsid w:val="00D6610A"/>
    <w:rsid w:val="00D66716"/>
    <w:rsid w:val="00D66EDC"/>
    <w:rsid w:val="00D67134"/>
    <w:rsid w:val="00D67C19"/>
    <w:rsid w:val="00D703D6"/>
    <w:rsid w:val="00D72853"/>
    <w:rsid w:val="00D73339"/>
    <w:rsid w:val="00D73426"/>
    <w:rsid w:val="00D74DD1"/>
    <w:rsid w:val="00D74E3A"/>
    <w:rsid w:val="00D74E78"/>
    <w:rsid w:val="00D756EF"/>
    <w:rsid w:val="00D75A6F"/>
    <w:rsid w:val="00D7615D"/>
    <w:rsid w:val="00D816E8"/>
    <w:rsid w:val="00D8299B"/>
    <w:rsid w:val="00D82BF0"/>
    <w:rsid w:val="00D82DF4"/>
    <w:rsid w:val="00D86837"/>
    <w:rsid w:val="00D878E7"/>
    <w:rsid w:val="00D900DE"/>
    <w:rsid w:val="00D9052E"/>
    <w:rsid w:val="00D92F2E"/>
    <w:rsid w:val="00D94477"/>
    <w:rsid w:val="00D95536"/>
    <w:rsid w:val="00D95AB0"/>
    <w:rsid w:val="00D96261"/>
    <w:rsid w:val="00D97701"/>
    <w:rsid w:val="00DA1C32"/>
    <w:rsid w:val="00DA26D1"/>
    <w:rsid w:val="00DA275E"/>
    <w:rsid w:val="00DA3F28"/>
    <w:rsid w:val="00DA4B55"/>
    <w:rsid w:val="00DA5858"/>
    <w:rsid w:val="00DA6C81"/>
    <w:rsid w:val="00DA6FCE"/>
    <w:rsid w:val="00DA777D"/>
    <w:rsid w:val="00DB0F26"/>
    <w:rsid w:val="00DB155F"/>
    <w:rsid w:val="00DB2F41"/>
    <w:rsid w:val="00DB37DB"/>
    <w:rsid w:val="00DB3B9A"/>
    <w:rsid w:val="00DB4035"/>
    <w:rsid w:val="00DB430E"/>
    <w:rsid w:val="00DB4424"/>
    <w:rsid w:val="00DB48D3"/>
    <w:rsid w:val="00DB4C09"/>
    <w:rsid w:val="00DB5220"/>
    <w:rsid w:val="00DB56DC"/>
    <w:rsid w:val="00DB63C7"/>
    <w:rsid w:val="00DB7C55"/>
    <w:rsid w:val="00DC0E54"/>
    <w:rsid w:val="00DC1687"/>
    <w:rsid w:val="00DC1F45"/>
    <w:rsid w:val="00DC251D"/>
    <w:rsid w:val="00DC2A8A"/>
    <w:rsid w:val="00DC2C25"/>
    <w:rsid w:val="00DC38A5"/>
    <w:rsid w:val="00DC5E61"/>
    <w:rsid w:val="00DC6B09"/>
    <w:rsid w:val="00DC7675"/>
    <w:rsid w:val="00DC7A9F"/>
    <w:rsid w:val="00DC7F72"/>
    <w:rsid w:val="00DD1D37"/>
    <w:rsid w:val="00DD2A4D"/>
    <w:rsid w:val="00DD2B6F"/>
    <w:rsid w:val="00DD2CFF"/>
    <w:rsid w:val="00DD2ED6"/>
    <w:rsid w:val="00DD34D2"/>
    <w:rsid w:val="00DD40B2"/>
    <w:rsid w:val="00DD40DF"/>
    <w:rsid w:val="00DD5213"/>
    <w:rsid w:val="00DD57D5"/>
    <w:rsid w:val="00DD6CAC"/>
    <w:rsid w:val="00DE2387"/>
    <w:rsid w:val="00DE29D5"/>
    <w:rsid w:val="00DE3E36"/>
    <w:rsid w:val="00DE509B"/>
    <w:rsid w:val="00DE619D"/>
    <w:rsid w:val="00DE69A8"/>
    <w:rsid w:val="00DE6F8D"/>
    <w:rsid w:val="00DE7089"/>
    <w:rsid w:val="00DE70BC"/>
    <w:rsid w:val="00DE7750"/>
    <w:rsid w:val="00DE78D1"/>
    <w:rsid w:val="00DED6AA"/>
    <w:rsid w:val="00DF07B7"/>
    <w:rsid w:val="00DF10DD"/>
    <w:rsid w:val="00DF1509"/>
    <w:rsid w:val="00DF23CF"/>
    <w:rsid w:val="00DF2AFB"/>
    <w:rsid w:val="00DF2C23"/>
    <w:rsid w:val="00DF324E"/>
    <w:rsid w:val="00DF49B3"/>
    <w:rsid w:val="00DF4AF9"/>
    <w:rsid w:val="00DF4F94"/>
    <w:rsid w:val="00DF516B"/>
    <w:rsid w:val="00DF654B"/>
    <w:rsid w:val="00DF7459"/>
    <w:rsid w:val="00E000AA"/>
    <w:rsid w:val="00E00704"/>
    <w:rsid w:val="00E01A58"/>
    <w:rsid w:val="00E031C2"/>
    <w:rsid w:val="00E037C3"/>
    <w:rsid w:val="00E03968"/>
    <w:rsid w:val="00E03B6C"/>
    <w:rsid w:val="00E0410C"/>
    <w:rsid w:val="00E04EAE"/>
    <w:rsid w:val="00E05251"/>
    <w:rsid w:val="00E05853"/>
    <w:rsid w:val="00E05975"/>
    <w:rsid w:val="00E06EFC"/>
    <w:rsid w:val="00E07519"/>
    <w:rsid w:val="00E0770D"/>
    <w:rsid w:val="00E07766"/>
    <w:rsid w:val="00E079EF"/>
    <w:rsid w:val="00E108C7"/>
    <w:rsid w:val="00E1142E"/>
    <w:rsid w:val="00E12E54"/>
    <w:rsid w:val="00E13663"/>
    <w:rsid w:val="00E138DD"/>
    <w:rsid w:val="00E13DCC"/>
    <w:rsid w:val="00E14469"/>
    <w:rsid w:val="00E15439"/>
    <w:rsid w:val="00E1571B"/>
    <w:rsid w:val="00E157E2"/>
    <w:rsid w:val="00E15D96"/>
    <w:rsid w:val="00E15FC3"/>
    <w:rsid w:val="00E16CB8"/>
    <w:rsid w:val="00E171AE"/>
    <w:rsid w:val="00E20208"/>
    <w:rsid w:val="00E20861"/>
    <w:rsid w:val="00E20B1D"/>
    <w:rsid w:val="00E210D9"/>
    <w:rsid w:val="00E2147E"/>
    <w:rsid w:val="00E214BD"/>
    <w:rsid w:val="00E23560"/>
    <w:rsid w:val="00E246A5"/>
    <w:rsid w:val="00E25B51"/>
    <w:rsid w:val="00E25F62"/>
    <w:rsid w:val="00E26622"/>
    <w:rsid w:val="00E277A0"/>
    <w:rsid w:val="00E27E40"/>
    <w:rsid w:val="00E30482"/>
    <w:rsid w:val="00E30577"/>
    <w:rsid w:val="00E31A14"/>
    <w:rsid w:val="00E32746"/>
    <w:rsid w:val="00E339F5"/>
    <w:rsid w:val="00E3420C"/>
    <w:rsid w:val="00E34BF3"/>
    <w:rsid w:val="00E34CB5"/>
    <w:rsid w:val="00E357F0"/>
    <w:rsid w:val="00E369EE"/>
    <w:rsid w:val="00E36A77"/>
    <w:rsid w:val="00E37B37"/>
    <w:rsid w:val="00E37D19"/>
    <w:rsid w:val="00E40011"/>
    <w:rsid w:val="00E40434"/>
    <w:rsid w:val="00E41127"/>
    <w:rsid w:val="00E42970"/>
    <w:rsid w:val="00E432EE"/>
    <w:rsid w:val="00E4330A"/>
    <w:rsid w:val="00E43418"/>
    <w:rsid w:val="00E450CC"/>
    <w:rsid w:val="00E45CA6"/>
    <w:rsid w:val="00E460F6"/>
    <w:rsid w:val="00E4663D"/>
    <w:rsid w:val="00E47708"/>
    <w:rsid w:val="00E47F7D"/>
    <w:rsid w:val="00E5067D"/>
    <w:rsid w:val="00E507D8"/>
    <w:rsid w:val="00E50AE4"/>
    <w:rsid w:val="00E51971"/>
    <w:rsid w:val="00E526FC"/>
    <w:rsid w:val="00E52713"/>
    <w:rsid w:val="00E528AB"/>
    <w:rsid w:val="00E53E45"/>
    <w:rsid w:val="00E53FF3"/>
    <w:rsid w:val="00E5445B"/>
    <w:rsid w:val="00E54F85"/>
    <w:rsid w:val="00E5548A"/>
    <w:rsid w:val="00E557CF"/>
    <w:rsid w:val="00E55D67"/>
    <w:rsid w:val="00E57DE3"/>
    <w:rsid w:val="00E60108"/>
    <w:rsid w:val="00E60F18"/>
    <w:rsid w:val="00E610A2"/>
    <w:rsid w:val="00E613ED"/>
    <w:rsid w:val="00E61687"/>
    <w:rsid w:val="00E61D47"/>
    <w:rsid w:val="00E61F34"/>
    <w:rsid w:val="00E62322"/>
    <w:rsid w:val="00E62B8D"/>
    <w:rsid w:val="00E634EC"/>
    <w:rsid w:val="00E63BBC"/>
    <w:rsid w:val="00E640E6"/>
    <w:rsid w:val="00E6465C"/>
    <w:rsid w:val="00E66405"/>
    <w:rsid w:val="00E66A26"/>
    <w:rsid w:val="00E66A89"/>
    <w:rsid w:val="00E67406"/>
    <w:rsid w:val="00E67714"/>
    <w:rsid w:val="00E709ED"/>
    <w:rsid w:val="00E70C38"/>
    <w:rsid w:val="00E70C8D"/>
    <w:rsid w:val="00E70CA6"/>
    <w:rsid w:val="00E710FF"/>
    <w:rsid w:val="00E7129E"/>
    <w:rsid w:val="00E71461"/>
    <w:rsid w:val="00E71A99"/>
    <w:rsid w:val="00E71B12"/>
    <w:rsid w:val="00E71CAC"/>
    <w:rsid w:val="00E71E48"/>
    <w:rsid w:val="00E72394"/>
    <w:rsid w:val="00E723D6"/>
    <w:rsid w:val="00E733B2"/>
    <w:rsid w:val="00E73A74"/>
    <w:rsid w:val="00E73C66"/>
    <w:rsid w:val="00E745B6"/>
    <w:rsid w:val="00E76117"/>
    <w:rsid w:val="00E77335"/>
    <w:rsid w:val="00E77A12"/>
    <w:rsid w:val="00E77B5A"/>
    <w:rsid w:val="00E77F97"/>
    <w:rsid w:val="00E80413"/>
    <w:rsid w:val="00E80AE7"/>
    <w:rsid w:val="00E8134B"/>
    <w:rsid w:val="00E81749"/>
    <w:rsid w:val="00E82E95"/>
    <w:rsid w:val="00E82FFB"/>
    <w:rsid w:val="00E8501D"/>
    <w:rsid w:val="00E8602D"/>
    <w:rsid w:val="00E8611E"/>
    <w:rsid w:val="00E86DB3"/>
    <w:rsid w:val="00E8722F"/>
    <w:rsid w:val="00E876B3"/>
    <w:rsid w:val="00E904EB"/>
    <w:rsid w:val="00E916C9"/>
    <w:rsid w:val="00E91AE9"/>
    <w:rsid w:val="00E91C08"/>
    <w:rsid w:val="00E930E9"/>
    <w:rsid w:val="00E95063"/>
    <w:rsid w:val="00E95609"/>
    <w:rsid w:val="00E95A02"/>
    <w:rsid w:val="00E95B97"/>
    <w:rsid w:val="00E95EB7"/>
    <w:rsid w:val="00E97293"/>
    <w:rsid w:val="00E97F38"/>
    <w:rsid w:val="00EA059F"/>
    <w:rsid w:val="00EA1419"/>
    <w:rsid w:val="00EA2CED"/>
    <w:rsid w:val="00EA3F63"/>
    <w:rsid w:val="00EA416E"/>
    <w:rsid w:val="00EA48EA"/>
    <w:rsid w:val="00EA5D1D"/>
    <w:rsid w:val="00EA6C1E"/>
    <w:rsid w:val="00EA772F"/>
    <w:rsid w:val="00EB0118"/>
    <w:rsid w:val="00EB0556"/>
    <w:rsid w:val="00EB0B77"/>
    <w:rsid w:val="00EB16FC"/>
    <w:rsid w:val="00EB1BC5"/>
    <w:rsid w:val="00EB2822"/>
    <w:rsid w:val="00EB4D57"/>
    <w:rsid w:val="00EB5808"/>
    <w:rsid w:val="00EB5BC8"/>
    <w:rsid w:val="00EB679F"/>
    <w:rsid w:val="00EB6DFE"/>
    <w:rsid w:val="00EB762A"/>
    <w:rsid w:val="00EB780C"/>
    <w:rsid w:val="00EC08CA"/>
    <w:rsid w:val="00EC09B5"/>
    <w:rsid w:val="00EC1F51"/>
    <w:rsid w:val="00EC3986"/>
    <w:rsid w:val="00EC514A"/>
    <w:rsid w:val="00EC5498"/>
    <w:rsid w:val="00EC6759"/>
    <w:rsid w:val="00EC6893"/>
    <w:rsid w:val="00EC6F5D"/>
    <w:rsid w:val="00EC776E"/>
    <w:rsid w:val="00EC789C"/>
    <w:rsid w:val="00EC7FD9"/>
    <w:rsid w:val="00ED0A1D"/>
    <w:rsid w:val="00ED10A4"/>
    <w:rsid w:val="00ED17AA"/>
    <w:rsid w:val="00ED17B6"/>
    <w:rsid w:val="00ED17C6"/>
    <w:rsid w:val="00ED1BBA"/>
    <w:rsid w:val="00ED1C82"/>
    <w:rsid w:val="00ED2A0D"/>
    <w:rsid w:val="00ED3611"/>
    <w:rsid w:val="00ED3C2E"/>
    <w:rsid w:val="00ED5D43"/>
    <w:rsid w:val="00ED62C3"/>
    <w:rsid w:val="00ED6C9B"/>
    <w:rsid w:val="00ED70B8"/>
    <w:rsid w:val="00ED7558"/>
    <w:rsid w:val="00ED7A23"/>
    <w:rsid w:val="00EE058D"/>
    <w:rsid w:val="00EE0D09"/>
    <w:rsid w:val="00EE1415"/>
    <w:rsid w:val="00EE1AE6"/>
    <w:rsid w:val="00EE22F2"/>
    <w:rsid w:val="00EE2417"/>
    <w:rsid w:val="00EE414A"/>
    <w:rsid w:val="00EE6D0F"/>
    <w:rsid w:val="00EE6D19"/>
    <w:rsid w:val="00EE6EE8"/>
    <w:rsid w:val="00EE6EF5"/>
    <w:rsid w:val="00EE7659"/>
    <w:rsid w:val="00EE7F14"/>
    <w:rsid w:val="00EF03D0"/>
    <w:rsid w:val="00EF0DFE"/>
    <w:rsid w:val="00EF1C7D"/>
    <w:rsid w:val="00EF1E7B"/>
    <w:rsid w:val="00EF2A7E"/>
    <w:rsid w:val="00EF2AF9"/>
    <w:rsid w:val="00EF2FAE"/>
    <w:rsid w:val="00EF401D"/>
    <w:rsid w:val="00EF401E"/>
    <w:rsid w:val="00EF46B1"/>
    <w:rsid w:val="00EF5010"/>
    <w:rsid w:val="00EF525B"/>
    <w:rsid w:val="00EF5DA3"/>
    <w:rsid w:val="00EF6107"/>
    <w:rsid w:val="00EF76B1"/>
    <w:rsid w:val="00EF7FD8"/>
    <w:rsid w:val="00F00045"/>
    <w:rsid w:val="00F00F4E"/>
    <w:rsid w:val="00F01B32"/>
    <w:rsid w:val="00F02979"/>
    <w:rsid w:val="00F03FEB"/>
    <w:rsid w:val="00F05332"/>
    <w:rsid w:val="00F06B4F"/>
    <w:rsid w:val="00F06D7B"/>
    <w:rsid w:val="00F07A1E"/>
    <w:rsid w:val="00F12EE8"/>
    <w:rsid w:val="00F13189"/>
    <w:rsid w:val="00F13242"/>
    <w:rsid w:val="00F13EA9"/>
    <w:rsid w:val="00F13EF1"/>
    <w:rsid w:val="00F140AD"/>
    <w:rsid w:val="00F1437E"/>
    <w:rsid w:val="00F15180"/>
    <w:rsid w:val="00F15A87"/>
    <w:rsid w:val="00F16CD3"/>
    <w:rsid w:val="00F171A0"/>
    <w:rsid w:val="00F173B8"/>
    <w:rsid w:val="00F20B3B"/>
    <w:rsid w:val="00F20D30"/>
    <w:rsid w:val="00F21114"/>
    <w:rsid w:val="00F238B5"/>
    <w:rsid w:val="00F25165"/>
    <w:rsid w:val="00F2581D"/>
    <w:rsid w:val="00F25EEB"/>
    <w:rsid w:val="00F270F8"/>
    <w:rsid w:val="00F271AE"/>
    <w:rsid w:val="00F3105A"/>
    <w:rsid w:val="00F31509"/>
    <w:rsid w:val="00F3169F"/>
    <w:rsid w:val="00F333CA"/>
    <w:rsid w:val="00F3348A"/>
    <w:rsid w:val="00F33F9F"/>
    <w:rsid w:val="00F33FF4"/>
    <w:rsid w:val="00F35E24"/>
    <w:rsid w:val="00F362EA"/>
    <w:rsid w:val="00F368DB"/>
    <w:rsid w:val="00F37549"/>
    <w:rsid w:val="00F409F4"/>
    <w:rsid w:val="00F4201C"/>
    <w:rsid w:val="00F420B1"/>
    <w:rsid w:val="00F425F7"/>
    <w:rsid w:val="00F427B5"/>
    <w:rsid w:val="00F43470"/>
    <w:rsid w:val="00F43679"/>
    <w:rsid w:val="00F445FB"/>
    <w:rsid w:val="00F449B6"/>
    <w:rsid w:val="00F44C3F"/>
    <w:rsid w:val="00F44F39"/>
    <w:rsid w:val="00F4568B"/>
    <w:rsid w:val="00F4577D"/>
    <w:rsid w:val="00F459C8"/>
    <w:rsid w:val="00F47342"/>
    <w:rsid w:val="00F5072D"/>
    <w:rsid w:val="00F5150C"/>
    <w:rsid w:val="00F5201E"/>
    <w:rsid w:val="00F52E95"/>
    <w:rsid w:val="00F5363D"/>
    <w:rsid w:val="00F54293"/>
    <w:rsid w:val="00F54418"/>
    <w:rsid w:val="00F5532F"/>
    <w:rsid w:val="00F55A84"/>
    <w:rsid w:val="00F5661F"/>
    <w:rsid w:val="00F57B00"/>
    <w:rsid w:val="00F57C0C"/>
    <w:rsid w:val="00F57DE7"/>
    <w:rsid w:val="00F6083A"/>
    <w:rsid w:val="00F60841"/>
    <w:rsid w:val="00F60F36"/>
    <w:rsid w:val="00F61106"/>
    <w:rsid w:val="00F61149"/>
    <w:rsid w:val="00F63632"/>
    <w:rsid w:val="00F638A9"/>
    <w:rsid w:val="00F643B5"/>
    <w:rsid w:val="00F65527"/>
    <w:rsid w:val="00F678EC"/>
    <w:rsid w:val="00F67B85"/>
    <w:rsid w:val="00F7006B"/>
    <w:rsid w:val="00F7064B"/>
    <w:rsid w:val="00F70C9C"/>
    <w:rsid w:val="00F71E92"/>
    <w:rsid w:val="00F736B2"/>
    <w:rsid w:val="00F738C5"/>
    <w:rsid w:val="00F7423D"/>
    <w:rsid w:val="00F74D11"/>
    <w:rsid w:val="00F75826"/>
    <w:rsid w:val="00F769B1"/>
    <w:rsid w:val="00F807A2"/>
    <w:rsid w:val="00F8084A"/>
    <w:rsid w:val="00F8093D"/>
    <w:rsid w:val="00F810DE"/>
    <w:rsid w:val="00F81161"/>
    <w:rsid w:val="00F8167E"/>
    <w:rsid w:val="00F823C4"/>
    <w:rsid w:val="00F83965"/>
    <w:rsid w:val="00F83A19"/>
    <w:rsid w:val="00F8513A"/>
    <w:rsid w:val="00F85AF9"/>
    <w:rsid w:val="00F8640A"/>
    <w:rsid w:val="00F87079"/>
    <w:rsid w:val="00F873E7"/>
    <w:rsid w:val="00F874DC"/>
    <w:rsid w:val="00F91E70"/>
    <w:rsid w:val="00F929D7"/>
    <w:rsid w:val="00F930D4"/>
    <w:rsid w:val="00F935CB"/>
    <w:rsid w:val="00F938D8"/>
    <w:rsid w:val="00F940D0"/>
    <w:rsid w:val="00F94EE7"/>
    <w:rsid w:val="00F9617C"/>
    <w:rsid w:val="00F96AEA"/>
    <w:rsid w:val="00F96F3B"/>
    <w:rsid w:val="00F973E5"/>
    <w:rsid w:val="00F974ED"/>
    <w:rsid w:val="00F9751D"/>
    <w:rsid w:val="00F976C2"/>
    <w:rsid w:val="00FA03C6"/>
    <w:rsid w:val="00FA070A"/>
    <w:rsid w:val="00FA0932"/>
    <w:rsid w:val="00FA0A27"/>
    <w:rsid w:val="00FA0BE8"/>
    <w:rsid w:val="00FA1B18"/>
    <w:rsid w:val="00FA1E6B"/>
    <w:rsid w:val="00FA2BBF"/>
    <w:rsid w:val="00FA3442"/>
    <w:rsid w:val="00FA3453"/>
    <w:rsid w:val="00FA5923"/>
    <w:rsid w:val="00FA6552"/>
    <w:rsid w:val="00FA6720"/>
    <w:rsid w:val="00FA71FA"/>
    <w:rsid w:val="00FB0216"/>
    <w:rsid w:val="00FB060D"/>
    <w:rsid w:val="00FB0783"/>
    <w:rsid w:val="00FB09A1"/>
    <w:rsid w:val="00FB1DF7"/>
    <w:rsid w:val="00FB25C9"/>
    <w:rsid w:val="00FB2864"/>
    <w:rsid w:val="00FB2CF3"/>
    <w:rsid w:val="00FB32C8"/>
    <w:rsid w:val="00FB336C"/>
    <w:rsid w:val="00FB4B71"/>
    <w:rsid w:val="00FB512A"/>
    <w:rsid w:val="00FB524B"/>
    <w:rsid w:val="00FB5CC6"/>
    <w:rsid w:val="00FB6E5D"/>
    <w:rsid w:val="00FB7A20"/>
    <w:rsid w:val="00FC0344"/>
    <w:rsid w:val="00FC0AAB"/>
    <w:rsid w:val="00FC1078"/>
    <w:rsid w:val="00FC1893"/>
    <w:rsid w:val="00FC1FA8"/>
    <w:rsid w:val="00FC2714"/>
    <w:rsid w:val="00FC40C6"/>
    <w:rsid w:val="00FC4556"/>
    <w:rsid w:val="00FC485E"/>
    <w:rsid w:val="00FC4AB3"/>
    <w:rsid w:val="00FC551F"/>
    <w:rsid w:val="00FC5602"/>
    <w:rsid w:val="00FC5741"/>
    <w:rsid w:val="00FC5A19"/>
    <w:rsid w:val="00FC5FAA"/>
    <w:rsid w:val="00FC6B07"/>
    <w:rsid w:val="00FC7956"/>
    <w:rsid w:val="00FC7A33"/>
    <w:rsid w:val="00FD1A4A"/>
    <w:rsid w:val="00FD22A8"/>
    <w:rsid w:val="00FD2499"/>
    <w:rsid w:val="00FD279E"/>
    <w:rsid w:val="00FD3651"/>
    <w:rsid w:val="00FD37D5"/>
    <w:rsid w:val="00FD5180"/>
    <w:rsid w:val="00FD597F"/>
    <w:rsid w:val="00FD605C"/>
    <w:rsid w:val="00FD6B2B"/>
    <w:rsid w:val="00FD6EF4"/>
    <w:rsid w:val="00FE0BE9"/>
    <w:rsid w:val="00FE0C87"/>
    <w:rsid w:val="00FE0D3D"/>
    <w:rsid w:val="00FE0E26"/>
    <w:rsid w:val="00FE1290"/>
    <w:rsid w:val="00FE1AFE"/>
    <w:rsid w:val="00FE25AB"/>
    <w:rsid w:val="00FE311A"/>
    <w:rsid w:val="00FE3CE3"/>
    <w:rsid w:val="00FE3CE7"/>
    <w:rsid w:val="00FE4B5B"/>
    <w:rsid w:val="00FE4D03"/>
    <w:rsid w:val="00FE5007"/>
    <w:rsid w:val="00FE5893"/>
    <w:rsid w:val="00FE5DC8"/>
    <w:rsid w:val="00FE609F"/>
    <w:rsid w:val="00FE70A5"/>
    <w:rsid w:val="00FE714E"/>
    <w:rsid w:val="00FE745F"/>
    <w:rsid w:val="00FE7D02"/>
    <w:rsid w:val="00FE7EA6"/>
    <w:rsid w:val="00FF035A"/>
    <w:rsid w:val="00FF061A"/>
    <w:rsid w:val="00FF079D"/>
    <w:rsid w:val="00FF0A44"/>
    <w:rsid w:val="00FF1584"/>
    <w:rsid w:val="00FF19C8"/>
    <w:rsid w:val="00FF1A59"/>
    <w:rsid w:val="00FF3099"/>
    <w:rsid w:val="00FF467D"/>
    <w:rsid w:val="00FF49DA"/>
    <w:rsid w:val="00FF4A16"/>
    <w:rsid w:val="00FF547B"/>
    <w:rsid w:val="00FF6600"/>
    <w:rsid w:val="00FF6B2D"/>
    <w:rsid w:val="00FF6B7C"/>
    <w:rsid w:val="00FF6F42"/>
    <w:rsid w:val="00FF732B"/>
    <w:rsid w:val="01517025"/>
    <w:rsid w:val="027BA491"/>
    <w:rsid w:val="02B129AF"/>
    <w:rsid w:val="02E00B22"/>
    <w:rsid w:val="04877E9F"/>
    <w:rsid w:val="062FCD01"/>
    <w:rsid w:val="0710E872"/>
    <w:rsid w:val="07717E15"/>
    <w:rsid w:val="07D87479"/>
    <w:rsid w:val="082F5428"/>
    <w:rsid w:val="08EE501A"/>
    <w:rsid w:val="0ADE5BFC"/>
    <w:rsid w:val="0B5C0A02"/>
    <w:rsid w:val="0CAA1FA7"/>
    <w:rsid w:val="0CE69BE0"/>
    <w:rsid w:val="0D781409"/>
    <w:rsid w:val="0DDA16DD"/>
    <w:rsid w:val="0FE20D71"/>
    <w:rsid w:val="10B06B9C"/>
    <w:rsid w:val="10E34628"/>
    <w:rsid w:val="10E87B41"/>
    <w:rsid w:val="118A3D1A"/>
    <w:rsid w:val="139BA687"/>
    <w:rsid w:val="1423641C"/>
    <w:rsid w:val="14BF6563"/>
    <w:rsid w:val="1687B4BD"/>
    <w:rsid w:val="17120F9C"/>
    <w:rsid w:val="176B7A55"/>
    <w:rsid w:val="17F51DBE"/>
    <w:rsid w:val="1865E970"/>
    <w:rsid w:val="187E253B"/>
    <w:rsid w:val="18F26476"/>
    <w:rsid w:val="1A1A64E2"/>
    <w:rsid w:val="1B7626B6"/>
    <w:rsid w:val="1BD07F7C"/>
    <w:rsid w:val="1C1C5D86"/>
    <w:rsid w:val="1C203AC9"/>
    <w:rsid w:val="1D570FA5"/>
    <w:rsid w:val="1FDAA705"/>
    <w:rsid w:val="204EABF3"/>
    <w:rsid w:val="2130EDC2"/>
    <w:rsid w:val="2139F64B"/>
    <w:rsid w:val="22A33798"/>
    <w:rsid w:val="230F6B15"/>
    <w:rsid w:val="2447825D"/>
    <w:rsid w:val="24B33A4B"/>
    <w:rsid w:val="24C35A8A"/>
    <w:rsid w:val="255AA1BE"/>
    <w:rsid w:val="263729FD"/>
    <w:rsid w:val="28D4653A"/>
    <w:rsid w:val="294C9206"/>
    <w:rsid w:val="2A4A6944"/>
    <w:rsid w:val="2D508971"/>
    <w:rsid w:val="2F0399A5"/>
    <w:rsid w:val="2F41D8F0"/>
    <w:rsid w:val="2F474759"/>
    <w:rsid w:val="2FA0DCDA"/>
    <w:rsid w:val="2FDFEA11"/>
    <w:rsid w:val="3032164D"/>
    <w:rsid w:val="3092914D"/>
    <w:rsid w:val="309E569A"/>
    <w:rsid w:val="31F6D115"/>
    <w:rsid w:val="325084E2"/>
    <w:rsid w:val="32642679"/>
    <w:rsid w:val="3293EDAD"/>
    <w:rsid w:val="341C18ED"/>
    <w:rsid w:val="3594795C"/>
    <w:rsid w:val="35D53502"/>
    <w:rsid w:val="361BA133"/>
    <w:rsid w:val="365256ED"/>
    <w:rsid w:val="375ABB41"/>
    <w:rsid w:val="3905210A"/>
    <w:rsid w:val="3A29FEF0"/>
    <w:rsid w:val="3AE7FADE"/>
    <w:rsid w:val="3C40470C"/>
    <w:rsid w:val="3C992344"/>
    <w:rsid w:val="3CF4D262"/>
    <w:rsid w:val="3D0BFD92"/>
    <w:rsid w:val="3D2354FB"/>
    <w:rsid w:val="3F56285B"/>
    <w:rsid w:val="3F9A6E4A"/>
    <w:rsid w:val="3FFE7CB6"/>
    <w:rsid w:val="41DA3F0E"/>
    <w:rsid w:val="420E8C6B"/>
    <w:rsid w:val="424C8212"/>
    <w:rsid w:val="43361342"/>
    <w:rsid w:val="435CD74D"/>
    <w:rsid w:val="43D03A24"/>
    <w:rsid w:val="450E686C"/>
    <w:rsid w:val="46A13DD9"/>
    <w:rsid w:val="4BE909CB"/>
    <w:rsid w:val="4C045371"/>
    <w:rsid w:val="4D0AFDFA"/>
    <w:rsid w:val="4E414C5A"/>
    <w:rsid w:val="4E5D2E5A"/>
    <w:rsid w:val="50175041"/>
    <w:rsid w:val="5029EF9D"/>
    <w:rsid w:val="50F639C7"/>
    <w:rsid w:val="51228586"/>
    <w:rsid w:val="514F4218"/>
    <w:rsid w:val="5405E44E"/>
    <w:rsid w:val="545F6FBC"/>
    <w:rsid w:val="548B5846"/>
    <w:rsid w:val="54AEDC32"/>
    <w:rsid w:val="58264052"/>
    <w:rsid w:val="58DC804F"/>
    <w:rsid w:val="59D597D6"/>
    <w:rsid w:val="5B2E6374"/>
    <w:rsid w:val="5C8EB302"/>
    <w:rsid w:val="5D346AF9"/>
    <w:rsid w:val="5D985B77"/>
    <w:rsid w:val="5E2AF71E"/>
    <w:rsid w:val="5EDBB374"/>
    <w:rsid w:val="60FDE0F0"/>
    <w:rsid w:val="616611AF"/>
    <w:rsid w:val="61A1ECFB"/>
    <w:rsid w:val="62A36CA2"/>
    <w:rsid w:val="62B9784D"/>
    <w:rsid w:val="63192C5A"/>
    <w:rsid w:val="639858EF"/>
    <w:rsid w:val="6415BE94"/>
    <w:rsid w:val="65215F50"/>
    <w:rsid w:val="65ABEA7E"/>
    <w:rsid w:val="66A1E387"/>
    <w:rsid w:val="66BAD80B"/>
    <w:rsid w:val="673E46F9"/>
    <w:rsid w:val="67437E3E"/>
    <w:rsid w:val="67477A53"/>
    <w:rsid w:val="67B7EF35"/>
    <w:rsid w:val="68083FCF"/>
    <w:rsid w:val="6C321B0B"/>
    <w:rsid w:val="6C85ED55"/>
    <w:rsid w:val="6D0AA76B"/>
    <w:rsid w:val="6D1994AF"/>
    <w:rsid w:val="6DA1D22B"/>
    <w:rsid w:val="6E651B45"/>
    <w:rsid w:val="6EDACAA0"/>
    <w:rsid w:val="70B583D2"/>
    <w:rsid w:val="70FBE9C7"/>
    <w:rsid w:val="7204AEC3"/>
    <w:rsid w:val="72341719"/>
    <w:rsid w:val="728CBF60"/>
    <w:rsid w:val="74EDC4FB"/>
    <w:rsid w:val="755DE1F0"/>
    <w:rsid w:val="75F816E0"/>
    <w:rsid w:val="76F3DF06"/>
    <w:rsid w:val="77A29594"/>
    <w:rsid w:val="785767F1"/>
    <w:rsid w:val="789073C3"/>
    <w:rsid w:val="791E80D5"/>
    <w:rsid w:val="7B1C9586"/>
    <w:rsid w:val="7BF015B1"/>
    <w:rsid w:val="7D1235D2"/>
    <w:rsid w:val="7D422127"/>
    <w:rsid w:val="7F00EE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AEFE5"/>
  <w15:docId w15:val="{0AF51D58-9330-4344-A1D0-830714AD3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noProof/>
      <w:lang w:val="vi-VN"/>
    </w:rPr>
  </w:style>
  <w:style w:type="paragraph" w:styleId="Heading1">
    <w:name w:val="heading 1"/>
    <w:basedOn w:val="Normal"/>
    <w:link w:val="Heading1Char"/>
    <w:uiPriority w:val="9"/>
    <w:qFormat/>
    <w:pPr>
      <w:spacing w:before="59"/>
      <w:ind w:left="855"/>
      <w:outlineLvl w:val="0"/>
    </w:pPr>
    <w:rPr>
      <w:b/>
      <w:bCs/>
      <w:sz w:val="28"/>
      <w:szCs w:val="28"/>
    </w:rPr>
  </w:style>
  <w:style w:type="paragraph" w:styleId="Heading2">
    <w:name w:val="heading 2"/>
    <w:basedOn w:val="Normal"/>
    <w:next w:val="Normal"/>
    <w:link w:val="Heading2Char"/>
    <w:uiPriority w:val="9"/>
    <w:unhideWhenUsed/>
    <w:qFormat/>
    <w:rsid w:val="00F238B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85B4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A23FA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A23FAD"/>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A23FAD"/>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A34760"/>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5808"/>
    <w:rPr>
      <w:rFonts w:ascii="Times New Roman" w:eastAsia="Times New Roman" w:hAnsi="Times New Roman" w:cs="Times New Roman"/>
      <w:b/>
      <w:bCs/>
      <w:noProof/>
      <w:sz w:val="28"/>
      <w:szCs w:val="28"/>
      <w:lang w:val="vi-VN"/>
    </w:rPr>
  </w:style>
  <w:style w:type="character" w:customStyle="1" w:styleId="Heading2Char">
    <w:name w:val="Heading 2 Char"/>
    <w:basedOn w:val="DefaultParagraphFont"/>
    <w:link w:val="Heading2"/>
    <w:uiPriority w:val="9"/>
    <w:rsid w:val="00F238B5"/>
    <w:rPr>
      <w:rFonts w:asciiTheme="majorHAnsi" w:eastAsiaTheme="majorEastAsia" w:hAnsiTheme="majorHAnsi" w:cstheme="majorBidi"/>
      <w:color w:val="365F91" w:themeColor="accent1" w:themeShade="BF"/>
      <w:sz w:val="26"/>
      <w:szCs w:val="26"/>
      <w:lang w:val="vi"/>
    </w:rPr>
  </w:style>
  <w:style w:type="character" w:customStyle="1" w:styleId="Heading3Char">
    <w:name w:val="Heading 3 Char"/>
    <w:basedOn w:val="DefaultParagraphFont"/>
    <w:link w:val="Heading3"/>
    <w:uiPriority w:val="9"/>
    <w:rsid w:val="00385B42"/>
    <w:rPr>
      <w:rFonts w:asciiTheme="majorHAnsi" w:eastAsiaTheme="majorEastAsia" w:hAnsiTheme="majorHAnsi" w:cstheme="majorBidi"/>
      <w:color w:val="243F60" w:themeColor="accent1" w:themeShade="7F"/>
      <w:sz w:val="24"/>
      <w:szCs w:val="24"/>
      <w:lang w:val="vi"/>
    </w:rPr>
  </w:style>
  <w:style w:type="character" w:customStyle="1" w:styleId="Heading4Char">
    <w:name w:val="Heading 4 Char"/>
    <w:basedOn w:val="DefaultParagraphFont"/>
    <w:link w:val="Heading4"/>
    <w:uiPriority w:val="9"/>
    <w:rsid w:val="00A23FAD"/>
    <w:rPr>
      <w:rFonts w:asciiTheme="majorHAnsi" w:eastAsiaTheme="majorEastAsia" w:hAnsiTheme="majorHAnsi" w:cstheme="majorBidi"/>
      <w:i/>
      <w:iCs/>
      <w:noProof/>
      <w:color w:val="365F91" w:themeColor="accent1" w:themeShade="BF"/>
      <w:lang w:val="vi-VN"/>
    </w:rPr>
  </w:style>
  <w:style w:type="character" w:customStyle="1" w:styleId="Heading5Char">
    <w:name w:val="Heading 5 Char"/>
    <w:basedOn w:val="DefaultParagraphFont"/>
    <w:link w:val="Heading5"/>
    <w:uiPriority w:val="9"/>
    <w:rsid w:val="00A23FAD"/>
    <w:rPr>
      <w:rFonts w:asciiTheme="majorHAnsi" w:eastAsiaTheme="majorEastAsia" w:hAnsiTheme="majorHAnsi" w:cstheme="majorBidi"/>
      <w:noProof/>
      <w:color w:val="365F91" w:themeColor="accent1" w:themeShade="BF"/>
      <w:lang w:val="vi-VN"/>
    </w:rPr>
  </w:style>
  <w:style w:type="character" w:customStyle="1" w:styleId="Heading6Char">
    <w:name w:val="Heading 6 Char"/>
    <w:basedOn w:val="DefaultParagraphFont"/>
    <w:link w:val="Heading6"/>
    <w:uiPriority w:val="9"/>
    <w:rsid w:val="00A23FAD"/>
    <w:rPr>
      <w:rFonts w:asciiTheme="majorHAnsi" w:eastAsiaTheme="majorEastAsia" w:hAnsiTheme="majorHAnsi" w:cstheme="majorBidi"/>
      <w:noProof/>
      <w:color w:val="243F60" w:themeColor="accent1" w:themeShade="7F"/>
      <w:lang w:val="vi-VN"/>
    </w:rPr>
  </w:style>
  <w:style w:type="paragraph" w:styleId="BodyText">
    <w:name w:val="Body Text"/>
    <w:basedOn w:val="Normal"/>
    <w:link w:val="BodyTextChar"/>
    <w:uiPriority w:val="1"/>
    <w:qFormat/>
    <w:rPr>
      <w:sz w:val="26"/>
      <w:szCs w:val="26"/>
    </w:rPr>
  </w:style>
  <w:style w:type="character" w:customStyle="1" w:styleId="BodyTextChar">
    <w:name w:val="Body Text Char"/>
    <w:basedOn w:val="DefaultParagraphFont"/>
    <w:link w:val="BodyText"/>
    <w:uiPriority w:val="1"/>
    <w:rsid w:val="000F6AA9"/>
    <w:rPr>
      <w:rFonts w:ascii="Times New Roman" w:eastAsia="Times New Roman" w:hAnsi="Times New Roman" w:cs="Times New Roman"/>
      <w:sz w:val="26"/>
      <w:szCs w:val="26"/>
      <w:lang w:val="vi"/>
    </w:rPr>
  </w:style>
  <w:style w:type="paragraph" w:styleId="ListParagraph">
    <w:name w:val="List Paragraph"/>
    <w:basedOn w:val="Normal"/>
    <w:uiPriority w:val="1"/>
    <w:qFormat/>
    <w:pPr>
      <w:spacing w:before="149"/>
      <w:ind w:left="2112" w:hanging="564"/>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B358A7"/>
    <w:pPr>
      <w:tabs>
        <w:tab w:val="center" w:pos="4680"/>
        <w:tab w:val="right" w:pos="9360"/>
      </w:tabs>
    </w:pPr>
  </w:style>
  <w:style w:type="character" w:customStyle="1" w:styleId="HeaderChar">
    <w:name w:val="Header Char"/>
    <w:basedOn w:val="DefaultParagraphFont"/>
    <w:link w:val="Header"/>
    <w:uiPriority w:val="99"/>
    <w:rsid w:val="00B358A7"/>
    <w:rPr>
      <w:rFonts w:ascii="Times New Roman" w:eastAsia="Times New Roman" w:hAnsi="Times New Roman" w:cs="Times New Roman"/>
      <w:lang w:val="vi"/>
    </w:rPr>
  </w:style>
  <w:style w:type="paragraph" w:styleId="Footer">
    <w:name w:val="footer"/>
    <w:basedOn w:val="Normal"/>
    <w:link w:val="FooterChar"/>
    <w:uiPriority w:val="99"/>
    <w:unhideWhenUsed/>
    <w:rsid w:val="00B358A7"/>
    <w:pPr>
      <w:tabs>
        <w:tab w:val="center" w:pos="4680"/>
        <w:tab w:val="right" w:pos="9360"/>
      </w:tabs>
    </w:pPr>
  </w:style>
  <w:style w:type="character" w:customStyle="1" w:styleId="FooterChar">
    <w:name w:val="Footer Char"/>
    <w:basedOn w:val="DefaultParagraphFont"/>
    <w:link w:val="Footer"/>
    <w:uiPriority w:val="99"/>
    <w:rsid w:val="00B358A7"/>
    <w:rPr>
      <w:rFonts w:ascii="Times New Roman" w:eastAsia="Times New Roman" w:hAnsi="Times New Roman" w:cs="Times New Roman"/>
      <w:lang w:val="vi"/>
    </w:rPr>
  </w:style>
  <w:style w:type="character" w:styleId="Strong">
    <w:name w:val="Strong"/>
    <w:basedOn w:val="DefaultParagraphFont"/>
    <w:uiPriority w:val="22"/>
    <w:qFormat/>
    <w:rsid w:val="00F00045"/>
    <w:rPr>
      <w:b/>
      <w:bCs/>
    </w:rPr>
  </w:style>
  <w:style w:type="paragraph" w:customStyle="1" w:styleId="paragraph">
    <w:name w:val="paragraph"/>
    <w:basedOn w:val="Normal"/>
    <w:rsid w:val="00234C1E"/>
    <w:pPr>
      <w:spacing w:before="100" w:beforeAutospacing="1" w:after="100" w:afterAutospacing="1"/>
    </w:pPr>
    <w:rPr>
      <w:sz w:val="24"/>
      <w:szCs w:val="24"/>
      <w:lang w:val="en-US" w:eastAsia="ja-JP"/>
    </w:rPr>
  </w:style>
  <w:style w:type="character" w:customStyle="1" w:styleId="normaltextrun">
    <w:name w:val="normaltextrun"/>
    <w:basedOn w:val="DefaultParagraphFont"/>
    <w:rsid w:val="00234C1E"/>
  </w:style>
  <w:style w:type="character" w:customStyle="1" w:styleId="eop">
    <w:name w:val="eop"/>
    <w:basedOn w:val="DefaultParagraphFont"/>
    <w:rsid w:val="00234C1E"/>
  </w:style>
  <w:style w:type="character" w:styleId="Hyperlink">
    <w:name w:val="Hyperlink"/>
    <w:basedOn w:val="DefaultParagraphFont"/>
    <w:uiPriority w:val="99"/>
    <w:unhideWhenUsed/>
    <w:rsid w:val="00AE2257"/>
    <w:rPr>
      <w:color w:val="0000FF" w:themeColor="hyperlink"/>
      <w:u w:val="single"/>
    </w:rPr>
  </w:style>
  <w:style w:type="table" w:styleId="TableGrid">
    <w:name w:val="Table Grid"/>
    <w:basedOn w:val="TableNormal"/>
    <w:uiPriority w:val="39"/>
    <w:rsid w:val="00EA48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34920"/>
    <w:pPr>
      <w:spacing w:before="100" w:beforeAutospacing="1" w:after="100" w:afterAutospacing="1"/>
    </w:pPr>
    <w:rPr>
      <w:sz w:val="24"/>
      <w:szCs w:val="24"/>
      <w:lang w:val="en-US" w:eastAsia="ja-JP"/>
    </w:rPr>
  </w:style>
  <w:style w:type="paragraph" w:styleId="TOCHeading">
    <w:name w:val="TOC Heading"/>
    <w:basedOn w:val="Heading1"/>
    <w:next w:val="Normal"/>
    <w:uiPriority w:val="39"/>
    <w:unhideWhenUsed/>
    <w:qFormat/>
    <w:rsid w:val="007326D7"/>
    <w:pPr>
      <w:keepNext/>
      <w:keepLines/>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825F9F"/>
    <w:pPr>
      <w:tabs>
        <w:tab w:val="right" w:leader="dot" w:pos="11020"/>
      </w:tabs>
      <w:spacing w:after="100"/>
    </w:pPr>
  </w:style>
  <w:style w:type="paragraph" w:styleId="TOC2">
    <w:name w:val="toc 2"/>
    <w:basedOn w:val="Normal"/>
    <w:next w:val="Normal"/>
    <w:autoRedefine/>
    <w:uiPriority w:val="39"/>
    <w:unhideWhenUsed/>
    <w:rsid w:val="007326D7"/>
    <w:pPr>
      <w:spacing w:after="100" w:line="259" w:lineRule="auto"/>
      <w:ind w:left="220"/>
    </w:pPr>
    <w:rPr>
      <w:rFonts w:asciiTheme="minorHAnsi" w:eastAsiaTheme="minorEastAsia" w:hAnsiTheme="minorHAnsi"/>
      <w:lang w:val="en-US"/>
    </w:rPr>
  </w:style>
  <w:style w:type="paragraph" w:styleId="TOC3">
    <w:name w:val="toc 3"/>
    <w:basedOn w:val="Normal"/>
    <w:next w:val="Normal"/>
    <w:autoRedefine/>
    <w:uiPriority w:val="39"/>
    <w:unhideWhenUsed/>
    <w:rsid w:val="007326D7"/>
    <w:pPr>
      <w:spacing w:after="100" w:line="259" w:lineRule="auto"/>
      <w:ind w:left="440"/>
    </w:pPr>
    <w:rPr>
      <w:rFonts w:asciiTheme="minorHAnsi" w:eastAsiaTheme="minorEastAsia" w:hAnsiTheme="minorHAnsi"/>
      <w:lang w:val="en-US"/>
    </w:rPr>
  </w:style>
  <w:style w:type="paragraph" w:styleId="Revision">
    <w:name w:val="Revision"/>
    <w:hidden/>
    <w:uiPriority w:val="99"/>
    <w:semiHidden/>
    <w:rsid w:val="00952ED4"/>
    <w:rPr>
      <w:rFonts w:ascii="Times New Roman" w:eastAsia="Times New Roman" w:hAnsi="Times New Roman" w:cs="Times New Roman"/>
      <w:lang w:val="vi"/>
    </w:rPr>
  </w:style>
  <w:style w:type="paragraph" w:styleId="Date">
    <w:name w:val="Date"/>
    <w:basedOn w:val="Normal"/>
    <w:next w:val="Normal"/>
    <w:link w:val="DateChar"/>
    <w:uiPriority w:val="99"/>
    <w:semiHidden/>
    <w:unhideWhenUsed/>
    <w:rsid w:val="000B59FA"/>
  </w:style>
  <w:style w:type="character" w:customStyle="1" w:styleId="DateChar">
    <w:name w:val="Date Char"/>
    <w:basedOn w:val="DefaultParagraphFont"/>
    <w:link w:val="Date"/>
    <w:uiPriority w:val="99"/>
    <w:semiHidden/>
    <w:rsid w:val="000B59FA"/>
    <w:rPr>
      <w:rFonts w:ascii="Times New Roman" w:eastAsia="Times New Roman" w:hAnsi="Times New Roman" w:cs="Times New Roman"/>
      <w:noProof/>
      <w:lang w:val="vi-VN"/>
    </w:rPr>
  </w:style>
  <w:style w:type="paragraph" w:styleId="TOC4">
    <w:name w:val="toc 4"/>
    <w:basedOn w:val="Normal"/>
    <w:next w:val="Normal"/>
    <w:autoRedefine/>
    <w:uiPriority w:val="39"/>
    <w:unhideWhenUsed/>
    <w:rsid w:val="00F427B5"/>
    <w:pPr>
      <w:spacing w:after="100" w:line="278" w:lineRule="auto"/>
      <w:ind w:left="720"/>
    </w:pPr>
    <w:rPr>
      <w:rFonts w:asciiTheme="minorHAnsi" w:eastAsiaTheme="minorEastAsia" w:hAnsiTheme="minorHAnsi" w:cstheme="minorBidi"/>
      <w:noProof w:val="0"/>
      <w:kern w:val="2"/>
      <w:sz w:val="24"/>
      <w:szCs w:val="24"/>
      <w:lang w:val="en-US" w:eastAsia="ja-JP"/>
      <w14:ligatures w14:val="standardContextual"/>
    </w:rPr>
  </w:style>
  <w:style w:type="paragraph" w:styleId="TOC5">
    <w:name w:val="toc 5"/>
    <w:basedOn w:val="Normal"/>
    <w:next w:val="Normal"/>
    <w:autoRedefine/>
    <w:uiPriority w:val="39"/>
    <w:unhideWhenUsed/>
    <w:rsid w:val="00C50B81"/>
    <w:pPr>
      <w:tabs>
        <w:tab w:val="left" w:pos="1440"/>
        <w:tab w:val="right" w:leader="dot" w:pos="11020"/>
      </w:tabs>
      <w:spacing w:after="100" w:line="278" w:lineRule="auto"/>
      <w:ind w:left="960"/>
    </w:pPr>
    <w:rPr>
      <w:rFonts w:asciiTheme="minorHAnsi" w:eastAsiaTheme="minorEastAsia" w:hAnsiTheme="minorHAnsi" w:cstheme="minorBidi"/>
      <w:kern w:val="2"/>
      <w:sz w:val="24"/>
      <w:szCs w:val="24"/>
      <w:lang w:val="en-US" w:eastAsia="ja-JP"/>
      <w14:ligatures w14:val="standardContextual"/>
    </w:rPr>
  </w:style>
  <w:style w:type="paragraph" w:styleId="TOC6">
    <w:name w:val="toc 6"/>
    <w:basedOn w:val="Normal"/>
    <w:next w:val="Normal"/>
    <w:autoRedefine/>
    <w:uiPriority w:val="39"/>
    <w:unhideWhenUsed/>
    <w:rsid w:val="007B27BA"/>
    <w:pPr>
      <w:tabs>
        <w:tab w:val="left" w:pos="1680"/>
        <w:tab w:val="right" w:leader="dot" w:pos="11020"/>
      </w:tabs>
      <w:spacing w:after="100" w:line="278" w:lineRule="auto"/>
      <w:ind w:left="1200"/>
    </w:pPr>
    <w:rPr>
      <w:rFonts w:asciiTheme="minorHAnsi" w:eastAsiaTheme="minorEastAsia" w:hAnsiTheme="minorHAnsi" w:cstheme="minorBidi"/>
      <w:kern w:val="2"/>
      <w:sz w:val="24"/>
      <w:szCs w:val="24"/>
      <w:lang w:val="en-US" w:eastAsia="ja-JP"/>
      <w14:ligatures w14:val="standardContextual"/>
    </w:rPr>
  </w:style>
  <w:style w:type="paragraph" w:styleId="TOC7">
    <w:name w:val="toc 7"/>
    <w:basedOn w:val="Normal"/>
    <w:next w:val="Normal"/>
    <w:autoRedefine/>
    <w:uiPriority w:val="39"/>
    <w:unhideWhenUsed/>
    <w:rsid w:val="00F427B5"/>
    <w:pPr>
      <w:spacing w:after="100" w:line="278" w:lineRule="auto"/>
      <w:ind w:left="1440"/>
    </w:pPr>
    <w:rPr>
      <w:rFonts w:asciiTheme="minorHAnsi" w:eastAsiaTheme="minorEastAsia" w:hAnsiTheme="minorHAnsi" w:cstheme="minorBidi"/>
      <w:noProof w:val="0"/>
      <w:kern w:val="2"/>
      <w:sz w:val="24"/>
      <w:szCs w:val="24"/>
      <w:lang w:val="en-US" w:eastAsia="ja-JP"/>
      <w14:ligatures w14:val="standardContextual"/>
    </w:rPr>
  </w:style>
  <w:style w:type="paragraph" w:styleId="TOC8">
    <w:name w:val="toc 8"/>
    <w:basedOn w:val="Normal"/>
    <w:next w:val="Normal"/>
    <w:autoRedefine/>
    <w:uiPriority w:val="39"/>
    <w:unhideWhenUsed/>
    <w:rsid w:val="00F427B5"/>
    <w:pPr>
      <w:spacing w:after="100" w:line="278" w:lineRule="auto"/>
      <w:ind w:left="1680"/>
    </w:pPr>
    <w:rPr>
      <w:rFonts w:asciiTheme="minorHAnsi" w:eastAsiaTheme="minorEastAsia" w:hAnsiTheme="minorHAnsi" w:cstheme="minorBidi"/>
      <w:noProof w:val="0"/>
      <w:kern w:val="2"/>
      <w:sz w:val="24"/>
      <w:szCs w:val="24"/>
      <w:lang w:val="en-US" w:eastAsia="ja-JP"/>
      <w14:ligatures w14:val="standardContextual"/>
    </w:rPr>
  </w:style>
  <w:style w:type="paragraph" w:styleId="TOC9">
    <w:name w:val="toc 9"/>
    <w:basedOn w:val="Normal"/>
    <w:next w:val="Normal"/>
    <w:autoRedefine/>
    <w:uiPriority w:val="39"/>
    <w:unhideWhenUsed/>
    <w:rsid w:val="00F427B5"/>
    <w:pPr>
      <w:spacing w:after="100" w:line="278" w:lineRule="auto"/>
      <w:ind w:left="1920"/>
    </w:pPr>
    <w:rPr>
      <w:rFonts w:asciiTheme="minorHAnsi" w:eastAsiaTheme="minorEastAsia" w:hAnsiTheme="minorHAnsi" w:cstheme="minorBidi"/>
      <w:noProof w:val="0"/>
      <w:kern w:val="2"/>
      <w:sz w:val="24"/>
      <w:szCs w:val="24"/>
      <w:lang w:val="en-US" w:eastAsia="ja-JP"/>
      <w14:ligatures w14:val="standardContextual"/>
    </w:rPr>
  </w:style>
  <w:style w:type="character" w:styleId="UnresolvedMention">
    <w:name w:val="Unresolved Mention"/>
    <w:basedOn w:val="DefaultParagraphFont"/>
    <w:uiPriority w:val="99"/>
    <w:semiHidden/>
    <w:unhideWhenUsed/>
    <w:rsid w:val="00F427B5"/>
    <w:rPr>
      <w:color w:val="605E5C"/>
      <w:shd w:val="clear" w:color="auto" w:fill="E1DFDD"/>
    </w:rPr>
  </w:style>
  <w:style w:type="character" w:customStyle="1" w:styleId="Heading7Char">
    <w:name w:val="Heading 7 Char"/>
    <w:basedOn w:val="DefaultParagraphFont"/>
    <w:link w:val="Heading7"/>
    <w:uiPriority w:val="9"/>
    <w:rsid w:val="00A34760"/>
    <w:rPr>
      <w:rFonts w:asciiTheme="majorHAnsi" w:eastAsiaTheme="majorEastAsia" w:hAnsiTheme="majorHAnsi" w:cstheme="majorBidi"/>
      <w:i/>
      <w:iCs/>
      <w:noProof/>
      <w:color w:val="243F60" w:themeColor="accent1" w:themeShade="7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58308">
      <w:bodyDiv w:val="1"/>
      <w:marLeft w:val="0"/>
      <w:marRight w:val="0"/>
      <w:marTop w:val="0"/>
      <w:marBottom w:val="0"/>
      <w:divBdr>
        <w:top w:val="none" w:sz="0" w:space="0" w:color="auto"/>
        <w:left w:val="none" w:sz="0" w:space="0" w:color="auto"/>
        <w:bottom w:val="none" w:sz="0" w:space="0" w:color="auto"/>
        <w:right w:val="none" w:sz="0" w:space="0" w:color="auto"/>
      </w:divBdr>
    </w:div>
    <w:div w:id="49807438">
      <w:bodyDiv w:val="1"/>
      <w:marLeft w:val="0"/>
      <w:marRight w:val="0"/>
      <w:marTop w:val="0"/>
      <w:marBottom w:val="0"/>
      <w:divBdr>
        <w:top w:val="none" w:sz="0" w:space="0" w:color="auto"/>
        <w:left w:val="none" w:sz="0" w:space="0" w:color="auto"/>
        <w:bottom w:val="none" w:sz="0" w:space="0" w:color="auto"/>
        <w:right w:val="none" w:sz="0" w:space="0" w:color="auto"/>
      </w:divBdr>
    </w:div>
    <w:div w:id="66348853">
      <w:bodyDiv w:val="1"/>
      <w:marLeft w:val="0"/>
      <w:marRight w:val="0"/>
      <w:marTop w:val="0"/>
      <w:marBottom w:val="0"/>
      <w:divBdr>
        <w:top w:val="none" w:sz="0" w:space="0" w:color="auto"/>
        <w:left w:val="none" w:sz="0" w:space="0" w:color="auto"/>
        <w:bottom w:val="none" w:sz="0" w:space="0" w:color="auto"/>
        <w:right w:val="none" w:sz="0" w:space="0" w:color="auto"/>
      </w:divBdr>
    </w:div>
    <w:div w:id="94063781">
      <w:bodyDiv w:val="1"/>
      <w:marLeft w:val="0"/>
      <w:marRight w:val="0"/>
      <w:marTop w:val="0"/>
      <w:marBottom w:val="0"/>
      <w:divBdr>
        <w:top w:val="none" w:sz="0" w:space="0" w:color="auto"/>
        <w:left w:val="none" w:sz="0" w:space="0" w:color="auto"/>
        <w:bottom w:val="none" w:sz="0" w:space="0" w:color="auto"/>
        <w:right w:val="none" w:sz="0" w:space="0" w:color="auto"/>
      </w:divBdr>
    </w:div>
    <w:div w:id="95373646">
      <w:bodyDiv w:val="1"/>
      <w:marLeft w:val="0"/>
      <w:marRight w:val="0"/>
      <w:marTop w:val="0"/>
      <w:marBottom w:val="0"/>
      <w:divBdr>
        <w:top w:val="none" w:sz="0" w:space="0" w:color="auto"/>
        <w:left w:val="none" w:sz="0" w:space="0" w:color="auto"/>
        <w:bottom w:val="none" w:sz="0" w:space="0" w:color="auto"/>
        <w:right w:val="none" w:sz="0" w:space="0" w:color="auto"/>
      </w:divBdr>
    </w:div>
    <w:div w:id="102501641">
      <w:bodyDiv w:val="1"/>
      <w:marLeft w:val="0"/>
      <w:marRight w:val="0"/>
      <w:marTop w:val="0"/>
      <w:marBottom w:val="0"/>
      <w:divBdr>
        <w:top w:val="none" w:sz="0" w:space="0" w:color="auto"/>
        <w:left w:val="none" w:sz="0" w:space="0" w:color="auto"/>
        <w:bottom w:val="none" w:sz="0" w:space="0" w:color="auto"/>
        <w:right w:val="none" w:sz="0" w:space="0" w:color="auto"/>
      </w:divBdr>
    </w:div>
    <w:div w:id="131365304">
      <w:bodyDiv w:val="1"/>
      <w:marLeft w:val="0"/>
      <w:marRight w:val="0"/>
      <w:marTop w:val="0"/>
      <w:marBottom w:val="0"/>
      <w:divBdr>
        <w:top w:val="none" w:sz="0" w:space="0" w:color="auto"/>
        <w:left w:val="none" w:sz="0" w:space="0" w:color="auto"/>
        <w:bottom w:val="none" w:sz="0" w:space="0" w:color="auto"/>
        <w:right w:val="none" w:sz="0" w:space="0" w:color="auto"/>
      </w:divBdr>
    </w:div>
    <w:div w:id="142620844">
      <w:bodyDiv w:val="1"/>
      <w:marLeft w:val="0"/>
      <w:marRight w:val="0"/>
      <w:marTop w:val="0"/>
      <w:marBottom w:val="0"/>
      <w:divBdr>
        <w:top w:val="none" w:sz="0" w:space="0" w:color="auto"/>
        <w:left w:val="none" w:sz="0" w:space="0" w:color="auto"/>
        <w:bottom w:val="none" w:sz="0" w:space="0" w:color="auto"/>
        <w:right w:val="none" w:sz="0" w:space="0" w:color="auto"/>
      </w:divBdr>
    </w:div>
    <w:div w:id="159394298">
      <w:bodyDiv w:val="1"/>
      <w:marLeft w:val="0"/>
      <w:marRight w:val="0"/>
      <w:marTop w:val="0"/>
      <w:marBottom w:val="0"/>
      <w:divBdr>
        <w:top w:val="none" w:sz="0" w:space="0" w:color="auto"/>
        <w:left w:val="none" w:sz="0" w:space="0" w:color="auto"/>
        <w:bottom w:val="none" w:sz="0" w:space="0" w:color="auto"/>
        <w:right w:val="none" w:sz="0" w:space="0" w:color="auto"/>
      </w:divBdr>
    </w:div>
    <w:div w:id="218521965">
      <w:bodyDiv w:val="1"/>
      <w:marLeft w:val="0"/>
      <w:marRight w:val="0"/>
      <w:marTop w:val="0"/>
      <w:marBottom w:val="0"/>
      <w:divBdr>
        <w:top w:val="none" w:sz="0" w:space="0" w:color="auto"/>
        <w:left w:val="none" w:sz="0" w:space="0" w:color="auto"/>
        <w:bottom w:val="none" w:sz="0" w:space="0" w:color="auto"/>
        <w:right w:val="none" w:sz="0" w:space="0" w:color="auto"/>
      </w:divBdr>
    </w:div>
    <w:div w:id="221452799">
      <w:bodyDiv w:val="1"/>
      <w:marLeft w:val="0"/>
      <w:marRight w:val="0"/>
      <w:marTop w:val="0"/>
      <w:marBottom w:val="0"/>
      <w:divBdr>
        <w:top w:val="none" w:sz="0" w:space="0" w:color="auto"/>
        <w:left w:val="none" w:sz="0" w:space="0" w:color="auto"/>
        <w:bottom w:val="none" w:sz="0" w:space="0" w:color="auto"/>
        <w:right w:val="none" w:sz="0" w:space="0" w:color="auto"/>
      </w:divBdr>
    </w:div>
    <w:div w:id="230430457">
      <w:bodyDiv w:val="1"/>
      <w:marLeft w:val="0"/>
      <w:marRight w:val="0"/>
      <w:marTop w:val="0"/>
      <w:marBottom w:val="0"/>
      <w:divBdr>
        <w:top w:val="none" w:sz="0" w:space="0" w:color="auto"/>
        <w:left w:val="none" w:sz="0" w:space="0" w:color="auto"/>
        <w:bottom w:val="none" w:sz="0" w:space="0" w:color="auto"/>
        <w:right w:val="none" w:sz="0" w:space="0" w:color="auto"/>
      </w:divBdr>
    </w:div>
    <w:div w:id="239758221">
      <w:bodyDiv w:val="1"/>
      <w:marLeft w:val="0"/>
      <w:marRight w:val="0"/>
      <w:marTop w:val="0"/>
      <w:marBottom w:val="0"/>
      <w:divBdr>
        <w:top w:val="none" w:sz="0" w:space="0" w:color="auto"/>
        <w:left w:val="none" w:sz="0" w:space="0" w:color="auto"/>
        <w:bottom w:val="none" w:sz="0" w:space="0" w:color="auto"/>
        <w:right w:val="none" w:sz="0" w:space="0" w:color="auto"/>
      </w:divBdr>
    </w:div>
    <w:div w:id="260768906">
      <w:bodyDiv w:val="1"/>
      <w:marLeft w:val="0"/>
      <w:marRight w:val="0"/>
      <w:marTop w:val="0"/>
      <w:marBottom w:val="0"/>
      <w:divBdr>
        <w:top w:val="none" w:sz="0" w:space="0" w:color="auto"/>
        <w:left w:val="none" w:sz="0" w:space="0" w:color="auto"/>
        <w:bottom w:val="none" w:sz="0" w:space="0" w:color="auto"/>
        <w:right w:val="none" w:sz="0" w:space="0" w:color="auto"/>
      </w:divBdr>
    </w:div>
    <w:div w:id="270630013">
      <w:bodyDiv w:val="1"/>
      <w:marLeft w:val="0"/>
      <w:marRight w:val="0"/>
      <w:marTop w:val="0"/>
      <w:marBottom w:val="0"/>
      <w:divBdr>
        <w:top w:val="none" w:sz="0" w:space="0" w:color="auto"/>
        <w:left w:val="none" w:sz="0" w:space="0" w:color="auto"/>
        <w:bottom w:val="none" w:sz="0" w:space="0" w:color="auto"/>
        <w:right w:val="none" w:sz="0" w:space="0" w:color="auto"/>
      </w:divBdr>
    </w:div>
    <w:div w:id="279999786">
      <w:bodyDiv w:val="1"/>
      <w:marLeft w:val="0"/>
      <w:marRight w:val="0"/>
      <w:marTop w:val="0"/>
      <w:marBottom w:val="0"/>
      <w:divBdr>
        <w:top w:val="none" w:sz="0" w:space="0" w:color="auto"/>
        <w:left w:val="none" w:sz="0" w:space="0" w:color="auto"/>
        <w:bottom w:val="none" w:sz="0" w:space="0" w:color="auto"/>
        <w:right w:val="none" w:sz="0" w:space="0" w:color="auto"/>
      </w:divBdr>
    </w:div>
    <w:div w:id="284626534">
      <w:bodyDiv w:val="1"/>
      <w:marLeft w:val="0"/>
      <w:marRight w:val="0"/>
      <w:marTop w:val="0"/>
      <w:marBottom w:val="0"/>
      <w:divBdr>
        <w:top w:val="none" w:sz="0" w:space="0" w:color="auto"/>
        <w:left w:val="none" w:sz="0" w:space="0" w:color="auto"/>
        <w:bottom w:val="none" w:sz="0" w:space="0" w:color="auto"/>
        <w:right w:val="none" w:sz="0" w:space="0" w:color="auto"/>
      </w:divBdr>
    </w:div>
    <w:div w:id="326249324">
      <w:bodyDiv w:val="1"/>
      <w:marLeft w:val="0"/>
      <w:marRight w:val="0"/>
      <w:marTop w:val="0"/>
      <w:marBottom w:val="0"/>
      <w:divBdr>
        <w:top w:val="none" w:sz="0" w:space="0" w:color="auto"/>
        <w:left w:val="none" w:sz="0" w:space="0" w:color="auto"/>
        <w:bottom w:val="none" w:sz="0" w:space="0" w:color="auto"/>
        <w:right w:val="none" w:sz="0" w:space="0" w:color="auto"/>
      </w:divBdr>
    </w:div>
    <w:div w:id="326324265">
      <w:bodyDiv w:val="1"/>
      <w:marLeft w:val="0"/>
      <w:marRight w:val="0"/>
      <w:marTop w:val="0"/>
      <w:marBottom w:val="0"/>
      <w:divBdr>
        <w:top w:val="none" w:sz="0" w:space="0" w:color="auto"/>
        <w:left w:val="none" w:sz="0" w:space="0" w:color="auto"/>
        <w:bottom w:val="none" w:sz="0" w:space="0" w:color="auto"/>
        <w:right w:val="none" w:sz="0" w:space="0" w:color="auto"/>
      </w:divBdr>
    </w:div>
    <w:div w:id="392967636">
      <w:bodyDiv w:val="1"/>
      <w:marLeft w:val="0"/>
      <w:marRight w:val="0"/>
      <w:marTop w:val="0"/>
      <w:marBottom w:val="0"/>
      <w:divBdr>
        <w:top w:val="none" w:sz="0" w:space="0" w:color="auto"/>
        <w:left w:val="none" w:sz="0" w:space="0" w:color="auto"/>
        <w:bottom w:val="none" w:sz="0" w:space="0" w:color="auto"/>
        <w:right w:val="none" w:sz="0" w:space="0" w:color="auto"/>
      </w:divBdr>
    </w:div>
    <w:div w:id="432946018">
      <w:bodyDiv w:val="1"/>
      <w:marLeft w:val="0"/>
      <w:marRight w:val="0"/>
      <w:marTop w:val="0"/>
      <w:marBottom w:val="0"/>
      <w:divBdr>
        <w:top w:val="none" w:sz="0" w:space="0" w:color="auto"/>
        <w:left w:val="none" w:sz="0" w:space="0" w:color="auto"/>
        <w:bottom w:val="none" w:sz="0" w:space="0" w:color="auto"/>
        <w:right w:val="none" w:sz="0" w:space="0" w:color="auto"/>
      </w:divBdr>
    </w:div>
    <w:div w:id="436676026">
      <w:bodyDiv w:val="1"/>
      <w:marLeft w:val="0"/>
      <w:marRight w:val="0"/>
      <w:marTop w:val="0"/>
      <w:marBottom w:val="0"/>
      <w:divBdr>
        <w:top w:val="none" w:sz="0" w:space="0" w:color="auto"/>
        <w:left w:val="none" w:sz="0" w:space="0" w:color="auto"/>
        <w:bottom w:val="none" w:sz="0" w:space="0" w:color="auto"/>
        <w:right w:val="none" w:sz="0" w:space="0" w:color="auto"/>
      </w:divBdr>
    </w:div>
    <w:div w:id="463619924">
      <w:bodyDiv w:val="1"/>
      <w:marLeft w:val="0"/>
      <w:marRight w:val="0"/>
      <w:marTop w:val="0"/>
      <w:marBottom w:val="0"/>
      <w:divBdr>
        <w:top w:val="none" w:sz="0" w:space="0" w:color="auto"/>
        <w:left w:val="none" w:sz="0" w:space="0" w:color="auto"/>
        <w:bottom w:val="none" w:sz="0" w:space="0" w:color="auto"/>
        <w:right w:val="none" w:sz="0" w:space="0" w:color="auto"/>
      </w:divBdr>
    </w:div>
    <w:div w:id="501434390">
      <w:bodyDiv w:val="1"/>
      <w:marLeft w:val="0"/>
      <w:marRight w:val="0"/>
      <w:marTop w:val="0"/>
      <w:marBottom w:val="0"/>
      <w:divBdr>
        <w:top w:val="none" w:sz="0" w:space="0" w:color="auto"/>
        <w:left w:val="none" w:sz="0" w:space="0" w:color="auto"/>
        <w:bottom w:val="none" w:sz="0" w:space="0" w:color="auto"/>
        <w:right w:val="none" w:sz="0" w:space="0" w:color="auto"/>
      </w:divBdr>
    </w:div>
    <w:div w:id="503320429">
      <w:bodyDiv w:val="1"/>
      <w:marLeft w:val="0"/>
      <w:marRight w:val="0"/>
      <w:marTop w:val="0"/>
      <w:marBottom w:val="0"/>
      <w:divBdr>
        <w:top w:val="none" w:sz="0" w:space="0" w:color="auto"/>
        <w:left w:val="none" w:sz="0" w:space="0" w:color="auto"/>
        <w:bottom w:val="none" w:sz="0" w:space="0" w:color="auto"/>
        <w:right w:val="none" w:sz="0" w:space="0" w:color="auto"/>
      </w:divBdr>
    </w:div>
    <w:div w:id="512064550">
      <w:bodyDiv w:val="1"/>
      <w:marLeft w:val="0"/>
      <w:marRight w:val="0"/>
      <w:marTop w:val="0"/>
      <w:marBottom w:val="0"/>
      <w:divBdr>
        <w:top w:val="none" w:sz="0" w:space="0" w:color="auto"/>
        <w:left w:val="none" w:sz="0" w:space="0" w:color="auto"/>
        <w:bottom w:val="none" w:sz="0" w:space="0" w:color="auto"/>
        <w:right w:val="none" w:sz="0" w:space="0" w:color="auto"/>
      </w:divBdr>
    </w:div>
    <w:div w:id="523327825">
      <w:bodyDiv w:val="1"/>
      <w:marLeft w:val="0"/>
      <w:marRight w:val="0"/>
      <w:marTop w:val="0"/>
      <w:marBottom w:val="0"/>
      <w:divBdr>
        <w:top w:val="none" w:sz="0" w:space="0" w:color="auto"/>
        <w:left w:val="none" w:sz="0" w:space="0" w:color="auto"/>
        <w:bottom w:val="none" w:sz="0" w:space="0" w:color="auto"/>
        <w:right w:val="none" w:sz="0" w:space="0" w:color="auto"/>
      </w:divBdr>
    </w:div>
    <w:div w:id="538395757">
      <w:bodyDiv w:val="1"/>
      <w:marLeft w:val="0"/>
      <w:marRight w:val="0"/>
      <w:marTop w:val="0"/>
      <w:marBottom w:val="0"/>
      <w:divBdr>
        <w:top w:val="none" w:sz="0" w:space="0" w:color="auto"/>
        <w:left w:val="none" w:sz="0" w:space="0" w:color="auto"/>
        <w:bottom w:val="none" w:sz="0" w:space="0" w:color="auto"/>
        <w:right w:val="none" w:sz="0" w:space="0" w:color="auto"/>
      </w:divBdr>
    </w:div>
    <w:div w:id="567770567">
      <w:bodyDiv w:val="1"/>
      <w:marLeft w:val="0"/>
      <w:marRight w:val="0"/>
      <w:marTop w:val="0"/>
      <w:marBottom w:val="0"/>
      <w:divBdr>
        <w:top w:val="none" w:sz="0" w:space="0" w:color="auto"/>
        <w:left w:val="none" w:sz="0" w:space="0" w:color="auto"/>
        <w:bottom w:val="none" w:sz="0" w:space="0" w:color="auto"/>
        <w:right w:val="none" w:sz="0" w:space="0" w:color="auto"/>
      </w:divBdr>
    </w:div>
    <w:div w:id="587076018">
      <w:bodyDiv w:val="1"/>
      <w:marLeft w:val="0"/>
      <w:marRight w:val="0"/>
      <w:marTop w:val="0"/>
      <w:marBottom w:val="0"/>
      <w:divBdr>
        <w:top w:val="none" w:sz="0" w:space="0" w:color="auto"/>
        <w:left w:val="none" w:sz="0" w:space="0" w:color="auto"/>
        <w:bottom w:val="none" w:sz="0" w:space="0" w:color="auto"/>
        <w:right w:val="none" w:sz="0" w:space="0" w:color="auto"/>
      </w:divBdr>
    </w:div>
    <w:div w:id="588006887">
      <w:bodyDiv w:val="1"/>
      <w:marLeft w:val="0"/>
      <w:marRight w:val="0"/>
      <w:marTop w:val="0"/>
      <w:marBottom w:val="0"/>
      <w:divBdr>
        <w:top w:val="none" w:sz="0" w:space="0" w:color="auto"/>
        <w:left w:val="none" w:sz="0" w:space="0" w:color="auto"/>
        <w:bottom w:val="none" w:sz="0" w:space="0" w:color="auto"/>
        <w:right w:val="none" w:sz="0" w:space="0" w:color="auto"/>
      </w:divBdr>
      <w:divsChild>
        <w:div w:id="384986409">
          <w:marLeft w:val="0"/>
          <w:marRight w:val="0"/>
          <w:marTop w:val="0"/>
          <w:marBottom w:val="0"/>
          <w:divBdr>
            <w:top w:val="none" w:sz="0" w:space="0" w:color="auto"/>
            <w:left w:val="none" w:sz="0" w:space="0" w:color="auto"/>
            <w:bottom w:val="none" w:sz="0" w:space="0" w:color="auto"/>
            <w:right w:val="none" w:sz="0" w:space="0" w:color="auto"/>
          </w:divBdr>
        </w:div>
        <w:div w:id="650058846">
          <w:marLeft w:val="0"/>
          <w:marRight w:val="0"/>
          <w:marTop w:val="0"/>
          <w:marBottom w:val="0"/>
          <w:divBdr>
            <w:top w:val="none" w:sz="0" w:space="0" w:color="auto"/>
            <w:left w:val="none" w:sz="0" w:space="0" w:color="auto"/>
            <w:bottom w:val="none" w:sz="0" w:space="0" w:color="auto"/>
            <w:right w:val="none" w:sz="0" w:space="0" w:color="auto"/>
          </w:divBdr>
        </w:div>
        <w:div w:id="783422200">
          <w:marLeft w:val="0"/>
          <w:marRight w:val="0"/>
          <w:marTop w:val="0"/>
          <w:marBottom w:val="0"/>
          <w:divBdr>
            <w:top w:val="none" w:sz="0" w:space="0" w:color="auto"/>
            <w:left w:val="none" w:sz="0" w:space="0" w:color="auto"/>
            <w:bottom w:val="none" w:sz="0" w:space="0" w:color="auto"/>
            <w:right w:val="none" w:sz="0" w:space="0" w:color="auto"/>
          </w:divBdr>
        </w:div>
        <w:div w:id="876089222">
          <w:marLeft w:val="0"/>
          <w:marRight w:val="0"/>
          <w:marTop w:val="0"/>
          <w:marBottom w:val="0"/>
          <w:divBdr>
            <w:top w:val="none" w:sz="0" w:space="0" w:color="auto"/>
            <w:left w:val="none" w:sz="0" w:space="0" w:color="auto"/>
            <w:bottom w:val="none" w:sz="0" w:space="0" w:color="auto"/>
            <w:right w:val="none" w:sz="0" w:space="0" w:color="auto"/>
          </w:divBdr>
        </w:div>
        <w:div w:id="1160928811">
          <w:marLeft w:val="0"/>
          <w:marRight w:val="0"/>
          <w:marTop w:val="0"/>
          <w:marBottom w:val="0"/>
          <w:divBdr>
            <w:top w:val="none" w:sz="0" w:space="0" w:color="auto"/>
            <w:left w:val="none" w:sz="0" w:space="0" w:color="auto"/>
            <w:bottom w:val="none" w:sz="0" w:space="0" w:color="auto"/>
            <w:right w:val="none" w:sz="0" w:space="0" w:color="auto"/>
          </w:divBdr>
        </w:div>
        <w:div w:id="1227955669">
          <w:marLeft w:val="0"/>
          <w:marRight w:val="0"/>
          <w:marTop w:val="0"/>
          <w:marBottom w:val="0"/>
          <w:divBdr>
            <w:top w:val="none" w:sz="0" w:space="0" w:color="auto"/>
            <w:left w:val="none" w:sz="0" w:space="0" w:color="auto"/>
            <w:bottom w:val="none" w:sz="0" w:space="0" w:color="auto"/>
            <w:right w:val="none" w:sz="0" w:space="0" w:color="auto"/>
          </w:divBdr>
        </w:div>
        <w:div w:id="1281718782">
          <w:marLeft w:val="0"/>
          <w:marRight w:val="0"/>
          <w:marTop w:val="0"/>
          <w:marBottom w:val="0"/>
          <w:divBdr>
            <w:top w:val="none" w:sz="0" w:space="0" w:color="auto"/>
            <w:left w:val="none" w:sz="0" w:space="0" w:color="auto"/>
            <w:bottom w:val="none" w:sz="0" w:space="0" w:color="auto"/>
            <w:right w:val="none" w:sz="0" w:space="0" w:color="auto"/>
          </w:divBdr>
        </w:div>
        <w:div w:id="1938976940">
          <w:marLeft w:val="0"/>
          <w:marRight w:val="0"/>
          <w:marTop w:val="0"/>
          <w:marBottom w:val="0"/>
          <w:divBdr>
            <w:top w:val="none" w:sz="0" w:space="0" w:color="auto"/>
            <w:left w:val="none" w:sz="0" w:space="0" w:color="auto"/>
            <w:bottom w:val="none" w:sz="0" w:space="0" w:color="auto"/>
            <w:right w:val="none" w:sz="0" w:space="0" w:color="auto"/>
          </w:divBdr>
        </w:div>
      </w:divsChild>
    </w:div>
    <w:div w:id="591815520">
      <w:bodyDiv w:val="1"/>
      <w:marLeft w:val="0"/>
      <w:marRight w:val="0"/>
      <w:marTop w:val="0"/>
      <w:marBottom w:val="0"/>
      <w:divBdr>
        <w:top w:val="none" w:sz="0" w:space="0" w:color="auto"/>
        <w:left w:val="none" w:sz="0" w:space="0" w:color="auto"/>
        <w:bottom w:val="none" w:sz="0" w:space="0" w:color="auto"/>
        <w:right w:val="none" w:sz="0" w:space="0" w:color="auto"/>
      </w:divBdr>
    </w:div>
    <w:div w:id="613294750">
      <w:bodyDiv w:val="1"/>
      <w:marLeft w:val="0"/>
      <w:marRight w:val="0"/>
      <w:marTop w:val="0"/>
      <w:marBottom w:val="0"/>
      <w:divBdr>
        <w:top w:val="none" w:sz="0" w:space="0" w:color="auto"/>
        <w:left w:val="none" w:sz="0" w:space="0" w:color="auto"/>
        <w:bottom w:val="none" w:sz="0" w:space="0" w:color="auto"/>
        <w:right w:val="none" w:sz="0" w:space="0" w:color="auto"/>
      </w:divBdr>
    </w:div>
    <w:div w:id="617639424">
      <w:bodyDiv w:val="1"/>
      <w:marLeft w:val="0"/>
      <w:marRight w:val="0"/>
      <w:marTop w:val="0"/>
      <w:marBottom w:val="0"/>
      <w:divBdr>
        <w:top w:val="none" w:sz="0" w:space="0" w:color="auto"/>
        <w:left w:val="none" w:sz="0" w:space="0" w:color="auto"/>
        <w:bottom w:val="none" w:sz="0" w:space="0" w:color="auto"/>
        <w:right w:val="none" w:sz="0" w:space="0" w:color="auto"/>
      </w:divBdr>
    </w:div>
    <w:div w:id="621767865">
      <w:bodyDiv w:val="1"/>
      <w:marLeft w:val="0"/>
      <w:marRight w:val="0"/>
      <w:marTop w:val="0"/>
      <w:marBottom w:val="0"/>
      <w:divBdr>
        <w:top w:val="none" w:sz="0" w:space="0" w:color="auto"/>
        <w:left w:val="none" w:sz="0" w:space="0" w:color="auto"/>
        <w:bottom w:val="none" w:sz="0" w:space="0" w:color="auto"/>
        <w:right w:val="none" w:sz="0" w:space="0" w:color="auto"/>
      </w:divBdr>
    </w:div>
    <w:div w:id="633363879">
      <w:bodyDiv w:val="1"/>
      <w:marLeft w:val="0"/>
      <w:marRight w:val="0"/>
      <w:marTop w:val="0"/>
      <w:marBottom w:val="0"/>
      <w:divBdr>
        <w:top w:val="none" w:sz="0" w:space="0" w:color="auto"/>
        <w:left w:val="none" w:sz="0" w:space="0" w:color="auto"/>
        <w:bottom w:val="none" w:sz="0" w:space="0" w:color="auto"/>
        <w:right w:val="none" w:sz="0" w:space="0" w:color="auto"/>
      </w:divBdr>
      <w:divsChild>
        <w:div w:id="118114788">
          <w:marLeft w:val="0"/>
          <w:marRight w:val="0"/>
          <w:marTop w:val="0"/>
          <w:marBottom w:val="0"/>
          <w:divBdr>
            <w:top w:val="none" w:sz="0" w:space="0" w:color="auto"/>
            <w:left w:val="none" w:sz="0" w:space="0" w:color="auto"/>
            <w:bottom w:val="none" w:sz="0" w:space="0" w:color="auto"/>
            <w:right w:val="none" w:sz="0" w:space="0" w:color="auto"/>
          </w:divBdr>
        </w:div>
        <w:div w:id="174656161">
          <w:marLeft w:val="0"/>
          <w:marRight w:val="0"/>
          <w:marTop w:val="0"/>
          <w:marBottom w:val="0"/>
          <w:divBdr>
            <w:top w:val="none" w:sz="0" w:space="0" w:color="auto"/>
            <w:left w:val="none" w:sz="0" w:space="0" w:color="auto"/>
            <w:bottom w:val="none" w:sz="0" w:space="0" w:color="auto"/>
            <w:right w:val="none" w:sz="0" w:space="0" w:color="auto"/>
          </w:divBdr>
        </w:div>
        <w:div w:id="988090573">
          <w:marLeft w:val="0"/>
          <w:marRight w:val="0"/>
          <w:marTop w:val="0"/>
          <w:marBottom w:val="0"/>
          <w:divBdr>
            <w:top w:val="none" w:sz="0" w:space="0" w:color="auto"/>
            <w:left w:val="none" w:sz="0" w:space="0" w:color="auto"/>
            <w:bottom w:val="none" w:sz="0" w:space="0" w:color="auto"/>
            <w:right w:val="none" w:sz="0" w:space="0" w:color="auto"/>
          </w:divBdr>
        </w:div>
        <w:div w:id="1139418769">
          <w:marLeft w:val="0"/>
          <w:marRight w:val="0"/>
          <w:marTop w:val="0"/>
          <w:marBottom w:val="0"/>
          <w:divBdr>
            <w:top w:val="none" w:sz="0" w:space="0" w:color="auto"/>
            <w:left w:val="none" w:sz="0" w:space="0" w:color="auto"/>
            <w:bottom w:val="none" w:sz="0" w:space="0" w:color="auto"/>
            <w:right w:val="none" w:sz="0" w:space="0" w:color="auto"/>
          </w:divBdr>
        </w:div>
        <w:div w:id="1200975511">
          <w:marLeft w:val="0"/>
          <w:marRight w:val="0"/>
          <w:marTop w:val="0"/>
          <w:marBottom w:val="0"/>
          <w:divBdr>
            <w:top w:val="none" w:sz="0" w:space="0" w:color="auto"/>
            <w:left w:val="none" w:sz="0" w:space="0" w:color="auto"/>
            <w:bottom w:val="none" w:sz="0" w:space="0" w:color="auto"/>
            <w:right w:val="none" w:sz="0" w:space="0" w:color="auto"/>
          </w:divBdr>
        </w:div>
        <w:div w:id="1326274726">
          <w:marLeft w:val="0"/>
          <w:marRight w:val="0"/>
          <w:marTop w:val="0"/>
          <w:marBottom w:val="0"/>
          <w:divBdr>
            <w:top w:val="none" w:sz="0" w:space="0" w:color="auto"/>
            <w:left w:val="none" w:sz="0" w:space="0" w:color="auto"/>
            <w:bottom w:val="none" w:sz="0" w:space="0" w:color="auto"/>
            <w:right w:val="none" w:sz="0" w:space="0" w:color="auto"/>
          </w:divBdr>
        </w:div>
        <w:div w:id="1330670871">
          <w:marLeft w:val="0"/>
          <w:marRight w:val="0"/>
          <w:marTop w:val="0"/>
          <w:marBottom w:val="0"/>
          <w:divBdr>
            <w:top w:val="none" w:sz="0" w:space="0" w:color="auto"/>
            <w:left w:val="none" w:sz="0" w:space="0" w:color="auto"/>
            <w:bottom w:val="none" w:sz="0" w:space="0" w:color="auto"/>
            <w:right w:val="none" w:sz="0" w:space="0" w:color="auto"/>
          </w:divBdr>
        </w:div>
        <w:div w:id="1591156410">
          <w:marLeft w:val="0"/>
          <w:marRight w:val="0"/>
          <w:marTop w:val="0"/>
          <w:marBottom w:val="0"/>
          <w:divBdr>
            <w:top w:val="none" w:sz="0" w:space="0" w:color="auto"/>
            <w:left w:val="none" w:sz="0" w:space="0" w:color="auto"/>
            <w:bottom w:val="none" w:sz="0" w:space="0" w:color="auto"/>
            <w:right w:val="none" w:sz="0" w:space="0" w:color="auto"/>
          </w:divBdr>
        </w:div>
      </w:divsChild>
    </w:div>
    <w:div w:id="677660848">
      <w:bodyDiv w:val="1"/>
      <w:marLeft w:val="0"/>
      <w:marRight w:val="0"/>
      <w:marTop w:val="0"/>
      <w:marBottom w:val="0"/>
      <w:divBdr>
        <w:top w:val="none" w:sz="0" w:space="0" w:color="auto"/>
        <w:left w:val="none" w:sz="0" w:space="0" w:color="auto"/>
        <w:bottom w:val="none" w:sz="0" w:space="0" w:color="auto"/>
        <w:right w:val="none" w:sz="0" w:space="0" w:color="auto"/>
      </w:divBdr>
    </w:div>
    <w:div w:id="682169529">
      <w:bodyDiv w:val="1"/>
      <w:marLeft w:val="0"/>
      <w:marRight w:val="0"/>
      <w:marTop w:val="0"/>
      <w:marBottom w:val="0"/>
      <w:divBdr>
        <w:top w:val="none" w:sz="0" w:space="0" w:color="auto"/>
        <w:left w:val="none" w:sz="0" w:space="0" w:color="auto"/>
        <w:bottom w:val="none" w:sz="0" w:space="0" w:color="auto"/>
        <w:right w:val="none" w:sz="0" w:space="0" w:color="auto"/>
      </w:divBdr>
    </w:div>
    <w:div w:id="704209340">
      <w:bodyDiv w:val="1"/>
      <w:marLeft w:val="0"/>
      <w:marRight w:val="0"/>
      <w:marTop w:val="0"/>
      <w:marBottom w:val="0"/>
      <w:divBdr>
        <w:top w:val="none" w:sz="0" w:space="0" w:color="auto"/>
        <w:left w:val="none" w:sz="0" w:space="0" w:color="auto"/>
        <w:bottom w:val="none" w:sz="0" w:space="0" w:color="auto"/>
        <w:right w:val="none" w:sz="0" w:space="0" w:color="auto"/>
      </w:divBdr>
    </w:div>
    <w:div w:id="715620175">
      <w:bodyDiv w:val="1"/>
      <w:marLeft w:val="0"/>
      <w:marRight w:val="0"/>
      <w:marTop w:val="0"/>
      <w:marBottom w:val="0"/>
      <w:divBdr>
        <w:top w:val="none" w:sz="0" w:space="0" w:color="auto"/>
        <w:left w:val="none" w:sz="0" w:space="0" w:color="auto"/>
        <w:bottom w:val="none" w:sz="0" w:space="0" w:color="auto"/>
        <w:right w:val="none" w:sz="0" w:space="0" w:color="auto"/>
      </w:divBdr>
    </w:div>
    <w:div w:id="718748915">
      <w:bodyDiv w:val="1"/>
      <w:marLeft w:val="0"/>
      <w:marRight w:val="0"/>
      <w:marTop w:val="0"/>
      <w:marBottom w:val="0"/>
      <w:divBdr>
        <w:top w:val="none" w:sz="0" w:space="0" w:color="auto"/>
        <w:left w:val="none" w:sz="0" w:space="0" w:color="auto"/>
        <w:bottom w:val="none" w:sz="0" w:space="0" w:color="auto"/>
        <w:right w:val="none" w:sz="0" w:space="0" w:color="auto"/>
      </w:divBdr>
    </w:div>
    <w:div w:id="724139817">
      <w:bodyDiv w:val="1"/>
      <w:marLeft w:val="0"/>
      <w:marRight w:val="0"/>
      <w:marTop w:val="0"/>
      <w:marBottom w:val="0"/>
      <w:divBdr>
        <w:top w:val="none" w:sz="0" w:space="0" w:color="auto"/>
        <w:left w:val="none" w:sz="0" w:space="0" w:color="auto"/>
        <w:bottom w:val="none" w:sz="0" w:space="0" w:color="auto"/>
        <w:right w:val="none" w:sz="0" w:space="0" w:color="auto"/>
      </w:divBdr>
      <w:divsChild>
        <w:div w:id="462776909">
          <w:marLeft w:val="0"/>
          <w:marRight w:val="0"/>
          <w:marTop w:val="0"/>
          <w:marBottom w:val="0"/>
          <w:divBdr>
            <w:top w:val="none" w:sz="0" w:space="0" w:color="auto"/>
            <w:left w:val="none" w:sz="0" w:space="0" w:color="auto"/>
            <w:bottom w:val="none" w:sz="0" w:space="0" w:color="auto"/>
            <w:right w:val="none" w:sz="0" w:space="0" w:color="auto"/>
          </w:divBdr>
        </w:div>
        <w:div w:id="819271541">
          <w:marLeft w:val="0"/>
          <w:marRight w:val="0"/>
          <w:marTop w:val="0"/>
          <w:marBottom w:val="0"/>
          <w:divBdr>
            <w:top w:val="none" w:sz="0" w:space="0" w:color="auto"/>
            <w:left w:val="none" w:sz="0" w:space="0" w:color="auto"/>
            <w:bottom w:val="none" w:sz="0" w:space="0" w:color="auto"/>
            <w:right w:val="none" w:sz="0" w:space="0" w:color="auto"/>
          </w:divBdr>
        </w:div>
        <w:div w:id="1057167640">
          <w:marLeft w:val="0"/>
          <w:marRight w:val="0"/>
          <w:marTop w:val="0"/>
          <w:marBottom w:val="0"/>
          <w:divBdr>
            <w:top w:val="none" w:sz="0" w:space="0" w:color="auto"/>
            <w:left w:val="none" w:sz="0" w:space="0" w:color="auto"/>
            <w:bottom w:val="none" w:sz="0" w:space="0" w:color="auto"/>
            <w:right w:val="none" w:sz="0" w:space="0" w:color="auto"/>
          </w:divBdr>
        </w:div>
        <w:div w:id="1087772907">
          <w:marLeft w:val="0"/>
          <w:marRight w:val="0"/>
          <w:marTop w:val="0"/>
          <w:marBottom w:val="0"/>
          <w:divBdr>
            <w:top w:val="none" w:sz="0" w:space="0" w:color="auto"/>
            <w:left w:val="none" w:sz="0" w:space="0" w:color="auto"/>
            <w:bottom w:val="none" w:sz="0" w:space="0" w:color="auto"/>
            <w:right w:val="none" w:sz="0" w:space="0" w:color="auto"/>
          </w:divBdr>
        </w:div>
        <w:div w:id="1524318948">
          <w:marLeft w:val="0"/>
          <w:marRight w:val="0"/>
          <w:marTop w:val="0"/>
          <w:marBottom w:val="0"/>
          <w:divBdr>
            <w:top w:val="none" w:sz="0" w:space="0" w:color="auto"/>
            <w:left w:val="none" w:sz="0" w:space="0" w:color="auto"/>
            <w:bottom w:val="none" w:sz="0" w:space="0" w:color="auto"/>
            <w:right w:val="none" w:sz="0" w:space="0" w:color="auto"/>
          </w:divBdr>
        </w:div>
        <w:div w:id="1712917483">
          <w:marLeft w:val="0"/>
          <w:marRight w:val="0"/>
          <w:marTop w:val="0"/>
          <w:marBottom w:val="0"/>
          <w:divBdr>
            <w:top w:val="none" w:sz="0" w:space="0" w:color="auto"/>
            <w:left w:val="none" w:sz="0" w:space="0" w:color="auto"/>
            <w:bottom w:val="none" w:sz="0" w:space="0" w:color="auto"/>
            <w:right w:val="none" w:sz="0" w:space="0" w:color="auto"/>
          </w:divBdr>
        </w:div>
        <w:div w:id="2006198756">
          <w:marLeft w:val="0"/>
          <w:marRight w:val="0"/>
          <w:marTop w:val="0"/>
          <w:marBottom w:val="0"/>
          <w:divBdr>
            <w:top w:val="none" w:sz="0" w:space="0" w:color="auto"/>
            <w:left w:val="none" w:sz="0" w:space="0" w:color="auto"/>
            <w:bottom w:val="none" w:sz="0" w:space="0" w:color="auto"/>
            <w:right w:val="none" w:sz="0" w:space="0" w:color="auto"/>
          </w:divBdr>
        </w:div>
        <w:div w:id="2030443144">
          <w:marLeft w:val="0"/>
          <w:marRight w:val="0"/>
          <w:marTop w:val="0"/>
          <w:marBottom w:val="0"/>
          <w:divBdr>
            <w:top w:val="none" w:sz="0" w:space="0" w:color="auto"/>
            <w:left w:val="none" w:sz="0" w:space="0" w:color="auto"/>
            <w:bottom w:val="none" w:sz="0" w:space="0" w:color="auto"/>
            <w:right w:val="none" w:sz="0" w:space="0" w:color="auto"/>
          </w:divBdr>
        </w:div>
      </w:divsChild>
    </w:div>
    <w:div w:id="725103345">
      <w:bodyDiv w:val="1"/>
      <w:marLeft w:val="0"/>
      <w:marRight w:val="0"/>
      <w:marTop w:val="0"/>
      <w:marBottom w:val="0"/>
      <w:divBdr>
        <w:top w:val="none" w:sz="0" w:space="0" w:color="auto"/>
        <w:left w:val="none" w:sz="0" w:space="0" w:color="auto"/>
        <w:bottom w:val="none" w:sz="0" w:space="0" w:color="auto"/>
        <w:right w:val="none" w:sz="0" w:space="0" w:color="auto"/>
      </w:divBdr>
    </w:div>
    <w:div w:id="733894720">
      <w:bodyDiv w:val="1"/>
      <w:marLeft w:val="0"/>
      <w:marRight w:val="0"/>
      <w:marTop w:val="0"/>
      <w:marBottom w:val="0"/>
      <w:divBdr>
        <w:top w:val="none" w:sz="0" w:space="0" w:color="auto"/>
        <w:left w:val="none" w:sz="0" w:space="0" w:color="auto"/>
        <w:bottom w:val="none" w:sz="0" w:space="0" w:color="auto"/>
        <w:right w:val="none" w:sz="0" w:space="0" w:color="auto"/>
      </w:divBdr>
    </w:div>
    <w:div w:id="764617095">
      <w:bodyDiv w:val="1"/>
      <w:marLeft w:val="0"/>
      <w:marRight w:val="0"/>
      <w:marTop w:val="0"/>
      <w:marBottom w:val="0"/>
      <w:divBdr>
        <w:top w:val="none" w:sz="0" w:space="0" w:color="auto"/>
        <w:left w:val="none" w:sz="0" w:space="0" w:color="auto"/>
        <w:bottom w:val="none" w:sz="0" w:space="0" w:color="auto"/>
        <w:right w:val="none" w:sz="0" w:space="0" w:color="auto"/>
      </w:divBdr>
    </w:div>
    <w:div w:id="820853226">
      <w:bodyDiv w:val="1"/>
      <w:marLeft w:val="0"/>
      <w:marRight w:val="0"/>
      <w:marTop w:val="0"/>
      <w:marBottom w:val="0"/>
      <w:divBdr>
        <w:top w:val="none" w:sz="0" w:space="0" w:color="auto"/>
        <w:left w:val="none" w:sz="0" w:space="0" w:color="auto"/>
        <w:bottom w:val="none" w:sz="0" w:space="0" w:color="auto"/>
        <w:right w:val="none" w:sz="0" w:space="0" w:color="auto"/>
      </w:divBdr>
    </w:div>
    <w:div w:id="833841393">
      <w:bodyDiv w:val="1"/>
      <w:marLeft w:val="0"/>
      <w:marRight w:val="0"/>
      <w:marTop w:val="0"/>
      <w:marBottom w:val="0"/>
      <w:divBdr>
        <w:top w:val="none" w:sz="0" w:space="0" w:color="auto"/>
        <w:left w:val="none" w:sz="0" w:space="0" w:color="auto"/>
        <w:bottom w:val="none" w:sz="0" w:space="0" w:color="auto"/>
        <w:right w:val="none" w:sz="0" w:space="0" w:color="auto"/>
      </w:divBdr>
    </w:div>
    <w:div w:id="915284998">
      <w:bodyDiv w:val="1"/>
      <w:marLeft w:val="0"/>
      <w:marRight w:val="0"/>
      <w:marTop w:val="0"/>
      <w:marBottom w:val="0"/>
      <w:divBdr>
        <w:top w:val="none" w:sz="0" w:space="0" w:color="auto"/>
        <w:left w:val="none" w:sz="0" w:space="0" w:color="auto"/>
        <w:bottom w:val="none" w:sz="0" w:space="0" w:color="auto"/>
        <w:right w:val="none" w:sz="0" w:space="0" w:color="auto"/>
      </w:divBdr>
    </w:div>
    <w:div w:id="916480286">
      <w:bodyDiv w:val="1"/>
      <w:marLeft w:val="0"/>
      <w:marRight w:val="0"/>
      <w:marTop w:val="0"/>
      <w:marBottom w:val="0"/>
      <w:divBdr>
        <w:top w:val="none" w:sz="0" w:space="0" w:color="auto"/>
        <w:left w:val="none" w:sz="0" w:space="0" w:color="auto"/>
        <w:bottom w:val="none" w:sz="0" w:space="0" w:color="auto"/>
        <w:right w:val="none" w:sz="0" w:space="0" w:color="auto"/>
      </w:divBdr>
    </w:div>
    <w:div w:id="923993864">
      <w:bodyDiv w:val="1"/>
      <w:marLeft w:val="0"/>
      <w:marRight w:val="0"/>
      <w:marTop w:val="0"/>
      <w:marBottom w:val="0"/>
      <w:divBdr>
        <w:top w:val="none" w:sz="0" w:space="0" w:color="auto"/>
        <w:left w:val="none" w:sz="0" w:space="0" w:color="auto"/>
        <w:bottom w:val="none" w:sz="0" w:space="0" w:color="auto"/>
        <w:right w:val="none" w:sz="0" w:space="0" w:color="auto"/>
      </w:divBdr>
    </w:div>
    <w:div w:id="941492410">
      <w:bodyDiv w:val="1"/>
      <w:marLeft w:val="0"/>
      <w:marRight w:val="0"/>
      <w:marTop w:val="0"/>
      <w:marBottom w:val="0"/>
      <w:divBdr>
        <w:top w:val="none" w:sz="0" w:space="0" w:color="auto"/>
        <w:left w:val="none" w:sz="0" w:space="0" w:color="auto"/>
        <w:bottom w:val="none" w:sz="0" w:space="0" w:color="auto"/>
        <w:right w:val="none" w:sz="0" w:space="0" w:color="auto"/>
      </w:divBdr>
    </w:div>
    <w:div w:id="967205128">
      <w:bodyDiv w:val="1"/>
      <w:marLeft w:val="0"/>
      <w:marRight w:val="0"/>
      <w:marTop w:val="0"/>
      <w:marBottom w:val="0"/>
      <w:divBdr>
        <w:top w:val="none" w:sz="0" w:space="0" w:color="auto"/>
        <w:left w:val="none" w:sz="0" w:space="0" w:color="auto"/>
        <w:bottom w:val="none" w:sz="0" w:space="0" w:color="auto"/>
        <w:right w:val="none" w:sz="0" w:space="0" w:color="auto"/>
      </w:divBdr>
    </w:div>
    <w:div w:id="978415671">
      <w:bodyDiv w:val="1"/>
      <w:marLeft w:val="0"/>
      <w:marRight w:val="0"/>
      <w:marTop w:val="0"/>
      <w:marBottom w:val="0"/>
      <w:divBdr>
        <w:top w:val="none" w:sz="0" w:space="0" w:color="auto"/>
        <w:left w:val="none" w:sz="0" w:space="0" w:color="auto"/>
        <w:bottom w:val="none" w:sz="0" w:space="0" w:color="auto"/>
        <w:right w:val="none" w:sz="0" w:space="0" w:color="auto"/>
      </w:divBdr>
    </w:div>
    <w:div w:id="987788795">
      <w:bodyDiv w:val="1"/>
      <w:marLeft w:val="0"/>
      <w:marRight w:val="0"/>
      <w:marTop w:val="0"/>
      <w:marBottom w:val="0"/>
      <w:divBdr>
        <w:top w:val="none" w:sz="0" w:space="0" w:color="auto"/>
        <w:left w:val="none" w:sz="0" w:space="0" w:color="auto"/>
        <w:bottom w:val="none" w:sz="0" w:space="0" w:color="auto"/>
        <w:right w:val="none" w:sz="0" w:space="0" w:color="auto"/>
      </w:divBdr>
      <w:divsChild>
        <w:div w:id="915550750">
          <w:marLeft w:val="0"/>
          <w:marRight w:val="0"/>
          <w:marTop w:val="0"/>
          <w:marBottom w:val="0"/>
          <w:divBdr>
            <w:top w:val="none" w:sz="0" w:space="0" w:color="auto"/>
            <w:left w:val="none" w:sz="0" w:space="0" w:color="auto"/>
            <w:bottom w:val="none" w:sz="0" w:space="0" w:color="auto"/>
            <w:right w:val="none" w:sz="0" w:space="0" w:color="auto"/>
          </w:divBdr>
        </w:div>
        <w:div w:id="998926595">
          <w:marLeft w:val="0"/>
          <w:marRight w:val="0"/>
          <w:marTop w:val="0"/>
          <w:marBottom w:val="0"/>
          <w:divBdr>
            <w:top w:val="none" w:sz="0" w:space="0" w:color="auto"/>
            <w:left w:val="none" w:sz="0" w:space="0" w:color="auto"/>
            <w:bottom w:val="none" w:sz="0" w:space="0" w:color="auto"/>
            <w:right w:val="none" w:sz="0" w:space="0" w:color="auto"/>
          </w:divBdr>
        </w:div>
        <w:div w:id="1082487155">
          <w:marLeft w:val="0"/>
          <w:marRight w:val="0"/>
          <w:marTop w:val="0"/>
          <w:marBottom w:val="0"/>
          <w:divBdr>
            <w:top w:val="none" w:sz="0" w:space="0" w:color="auto"/>
            <w:left w:val="none" w:sz="0" w:space="0" w:color="auto"/>
            <w:bottom w:val="none" w:sz="0" w:space="0" w:color="auto"/>
            <w:right w:val="none" w:sz="0" w:space="0" w:color="auto"/>
          </w:divBdr>
        </w:div>
        <w:div w:id="1118178366">
          <w:marLeft w:val="0"/>
          <w:marRight w:val="0"/>
          <w:marTop w:val="0"/>
          <w:marBottom w:val="0"/>
          <w:divBdr>
            <w:top w:val="none" w:sz="0" w:space="0" w:color="auto"/>
            <w:left w:val="none" w:sz="0" w:space="0" w:color="auto"/>
            <w:bottom w:val="none" w:sz="0" w:space="0" w:color="auto"/>
            <w:right w:val="none" w:sz="0" w:space="0" w:color="auto"/>
          </w:divBdr>
        </w:div>
        <w:div w:id="1391805086">
          <w:marLeft w:val="0"/>
          <w:marRight w:val="0"/>
          <w:marTop w:val="0"/>
          <w:marBottom w:val="0"/>
          <w:divBdr>
            <w:top w:val="none" w:sz="0" w:space="0" w:color="auto"/>
            <w:left w:val="none" w:sz="0" w:space="0" w:color="auto"/>
            <w:bottom w:val="none" w:sz="0" w:space="0" w:color="auto"/>
            <w:right w:val="none" w:sz="0" w:space="0" w:color="auto"/>
          </w:divBdr>
        </w:div>
        <w:div w:id="1825005296">
          <w:marLeft w:val="0"/>
          <w:marRight w:val="0"/>
          <w:marTop w:val="0"/>
          <w:marBottom w:val="0"/>
          <w:divBdr>
            <w:top w:val="none" w:sz="0" w:space="0" w:color="auto"/>
            <w:left w:val="none" w:sz="0" w:space="0" w:color="auto"/>
            <w:bottom w:val="none" w:sz="0" w:space="0" w:color="auto"/>
            <w:right w:val="none" w:sz="0" w:space="0" w:color="auto"/>
          </w:divBdr>
        </w:div>
        <w:div w:id="1893732483">
          <w:marLeft w:val="0"/>
          <w:marRight w:val="0"/>
          <w:marTop w:val="0"/>
          <w:marBottom w:val="0"/>
          <w:divBdr>
            <w:top w:val="none" w:sz="0" w:space="0" w:color="auto"/>
            <w:left w:val="none" w:sz="0" w:space="0" w:color="auto"/>
            <w:bottom w:val="none" w:sz="0" w:space="0" w:color="auto"/>
            <w:right w:val="none" w:sz="0" w:space="0" w:color="auto"/>
          </w:divBdr>
        </w:div>
        <w:div w:id="1896162225">
          <w:marLeft w:val="0"/>
          <w:marRight w:val="0"/>
          <w:marTop w:val="0"/>
          <w:marBottom w:val="0"/>
          <w:divBdr>
            <w:top w:val="none" w:sz="0" w:space="0" w:color="auto"/>
            <w:left w:val="none" w:sz="0" w:space="0" w:color="auto"/>
            <w:bottom w:val="none" w:sz="0" w:space="0" w:color="auto"/>
            <w:right w:val="none" w:sz="0" w:space="0" w:color="auto"/>
          </w:divBdr>
        </w:div>
      </w:divsChild>
    </w:div>
    <w:div w:id="1002855310">
      <w:bodyDiv w:val="1"/>
      <w:marLeft w:val="0"/>
      <w:marRight w:val="0"/>
      <w:marTop w:val="0"/>
      <w:marBottom w:val="0"/>
      <w:divBdr>
        <w:top w:val="none" w:sz="0" w:space="0" w:color="auto"/>
        <w:left w:val="none" w:sz="0" w:space="0" w:color="auto"/>
        <w:bottom w:val="none" w:sz="0" w:space="0" w:color="auto"/>
        <w:right w:val="none" w:sz="0" w:space="0" w:color="auto"/>
      </w:divBdr>
    </w:div>
    <w:div w:id="1006636687">
      <w:bodyDiv w:val="1"/>
      <w:marLeft w:val="0"/>
      <w:marRight w:val="0"/>
      <w:marTop w:val="0"/>
      <w:marBottom w:val="0"/>
      <w:divBdr>
        <w:top w:val="none" w:sz="0" w:space="0" w:color="auto"/>
        <w:left w:val="none" w:sz="0" w:space="0" w:color="auto"/>
        <w:bottom w:val="none" w:sz="0" w:space="0" w:color="auto"/>
        <w:right w:val="none" w:sz="0" w:space="0" w:color="auto"/>
      </w:divBdr>
    </w:div>
    <w:div w:id="1051920507">
      <w:bodyDiv w:val="1"/>
      <w:marLeft w:val="0"/>
      <w:marRight w:val="0"/>
      <w:marTop w:val="0"/>
      <w:marBottom w:val="0"/>
      <w:divBdr>
        <w:top w:val="none" w:sz="0" w:space="0" w:color="auto"/>
        <w:left w:val="none" w:sz="0" w:space="0" w:color="auto"/>
        <w:bottom w:val="none" w:sz="0" w:space="0" w:color="auto"/>
        <w:right w:val="none" w:sz="0" w:space="0" w:color="auto"/>
      </w:divBdr>
    </w:div>
    <w:div w:id="1104153892">
      <w:bodyDiv w:val="1"/>
      <w:marLeft w:val="0"/>
      <w:marRight w:val="0"/>
      <w:marTop w:val="0"/>
      <w:marBottom w:val="0"/>
      <w:divBdr>
        <w:top w:val="none" w:sz="0" w:space="0" w:color="auto"/>
        <w:left w:val="none" w:sz="0" w:space="0" w:color="auto"/>
        <w:bottom w:val="none" w:sz="0" w:space="0" w:color="auto"/>
        <w:right w:val="none" w:sz="0" w:space="0" w:color="auto"/>
      </w:divBdr>
    </w:div>
    <w:div w:id="1112474893">
      <w:bodyDiv w:val="1"/>
      <w:marLeft w:val="0"/>
      <w:marRight w:val="0"/>
      <w:marTop w:val="0"/>
      <w:marBottom w:val="0"/>
      <w:divBdr>
        <w:top w:val="none" w:sz="0" w:space="0" w:color="auto"/>
        <w:left w:val="none" w:sz="0" w:space="0" w:color="auto"/>
        <w:bottom w:val="none" w:sz="0" w:space="0" w:color="auto"/>
        <w:right w:val="none" w:sz="0" w:space="0" w:color="auto"/>
      </w:divBdr>
    </w:div>
    <w:div w:id="1117063789">
      <w:bodyDiv w:val="1"/>
      <w:marLeft w:val="0"/>
      <w:marRight w:val="0"/>
      <w:marTop w:val="0"/>
      <w:marBottom w:val="0"/>
      <w:divBdr>
        <w:top w:val="none" w:sz="0" w:space="0" w:color="auto"/>
        <w:left w:val="none" w:sz="0" w:space="0" w:color="auto"/>
        <w:bottom w:val="none" w:sz="0" w:space="0" w:color="auto"/>
        <w:right w:val="none" w:sz="0" w:space="0" w:color="auto"/>
      </w:divBdr>
    </w:div>
    <w:div w:id="1167793310">
      <w:bodyDiv w:val="1"/>
      <w:marLeft w:val="0"/>
      <w:marRight w:val="0"/>
      <w:marTop w:val="0"/>
      <w:marBottom w:val="0"/>
      <w:divBdr>
        <w:top w:val="none" w:sz="0" w:space="0" w:color="auto"/>
        <w:left w:val="none" w:sz="0" w:space="0" w:color="auto"/>
        <w:bottom w:val="none" w:sz="0" w:space="0" w:color="auto"/>
        <w:right w:val="none" w:sz="0" w:space="0" w:color="auto"/>
      </w:divBdr>
    </w:div>
    <w:div w:id="1218469523">
      <w:bodyDiv w:val="1"/>
      <w:marLeft w:val="0"/>
      <w:marRight w:val="0"/>
      <w:marTop w:val="0"/>
      <w:marBottom w:val="0"/>
      <w:divBdr>
        <w:top w:val="none" w:sz="0" w:space="0" w:color="auto"/>
        <w:left w:val="none" w:sz="0" w:space="0" w:color="auto"/>
        <w:bottom w:val="none" w:sz="0" w:space="0" w:color="auto"/>
        <w:right w:val="none" w:sz="0" w:space="0" w:color="auto"/>
      </w:divBdr>
    </w:div>
    <w:div w:id="1257208127">
      <w:bodyDiv w:val="1"/>
      <w:marLeft w:val="0"/>
      <w:marRight w:val="0"/>
      <w:marTop w:val="0"/>
      <w:marBottom w:val="0"/>
      <w:divBdr>
        <w:top w:val="none" w:sz="0" w:space="0" w:color="auto"/>
        <w:left w:val="none" w:sz="0" w:space="0" w:color="auto"/>
        <w:bottom w:val="none" w:sz="0" w:space="0" w:color="auto"/>
        <w:right w:val="none" w:sz="0" w:space="0" w:color="auto"/>
      </w:divBdr>
    </w:div>
    <w:div w:id="1280142894">
      <w:bodyDiv w:val="1"/>
      <w:marLeft w:val="0"/>
      <w:marRight w:val="0"/>
      <w:marTop w:val="0"/>
      <w:marBottom w:val="0"/>
      <w:divBdr>
        <w:top w:val="none" w:sz="0" w:space="0" w:color="auto"/>
        <w:left w:val="none" w:sz="0" w:space="0" w:color="auto"/>
        <w:bottom w:val="none" w:sz="0" w:space="0" w:color="auto"/>
        <w:right w:val="none" w:sz="0" w:space="0" w:color="auto"/>
      </w:divBdr>
    </w:div>
    <w:div w:id="1290747884">
      <w:bodyDiv w:val="1"/>
      <w:marLeft w:val="0"/>
      <w:marRight w:val="0"/>
      <w:marTop w:val="0"/>
      <w:marBottom w:val="0"/>
      <w:divBdr>
        <w:top w:val="none" w:sz="0" w:space="0" w:color="auto"/>
        <w:left w:val="none" w:sz="0" w:space="0" w:color="auto"/>
        <w:bottom w:val="none" w:sz="0" w:space="0" w:color="auto"/>
        <w:right w:val="none" w:sz="0" w:space="0" w:color="auto"/>
      </w:divBdr>
    </w:div>
    <w:div w:id="1318420125">
      <w:bodyDiv w:val="1"/>
      <w:marLeft w:val="0"/>
      <w:marRight w:val="0"/>
      <w:marTop w:val="0"/>
      <w:marBottom w:val="0"/>
      <w:divBdr>
        <w:top w:val="none" w:sz="0" w:space="0" w:color="auto"/>
        <w:left w:val="none" w:sz="0" w:space="0" w:color="auto"/>
        <w:bottom w:val="none" w:sz="0" w:space="0" w:color="auto"/>
        <w:right w:val="none" w:sz="0" w:space="0" w:color="auto"/>
      </w:divBdr>
    </w:div>
    <w:div w:id="1348484435">
      <w:bodyDiv w:val="1"/>
      <w:marLeft w:val="0"/>
      <w:marRight w:val="0"/>
      <w:marTop w:val="0"/>
      <w:marBottom w:val="0"/>
      <w:divBdr>
        <w:top w:val="none" w:sz="0" w:space="0" w:color="auto"/>
        <w:left w:val="none" w:sz="0" w:space="0" w:color="auto"/>
        <w:bottom w:val="none" w:sz="0" w:space="0" w:color="auto"/>
        <w:right w:val="none" w:sz="0" w:space="0" w:color="auto"/>
      </w:divBdr>
    </w:div>
    <w:div w:id="1371763095">
      <w:bodyDiv w:val="1"/>
      <w:marLeft w:val="0"/>
      <w:marRight w:val="0"/>
      <w:marTop w:val="0"/>
      <w:marBottom w:val="0"/>
      <w:divBdr>
        <w:top w:val="none" w:sz="0" w:space="0" w:color="auto"/>
        <w:left w:val="none" w:sz="0" w:space="0" w:color="auto"/>
        <w:bottom w:val="none" w:sz="0" w:space="0" w:color="auto"/>
        <w:right w:val="none" w:sz="0" w:space="0" w:color="auto"/>
      </w:divBdr>
    </w:div>
    <w:div w:id="1399209391">
      <w:bodyDiv w:val="1"/>
      <w:marLeft w:val="0"/>
      <w:marRight w:val="0"/>
      <w:marTop w:val="0"/>
      <w:marBottom w:val="0"/>
      <w:divBdr>
        <w:top w:val="none" w:sz="0" w:space="0" w:color="auto"/>
        <w:left w:val="none" w:sz="0" w:space="0" w:color="auto"/>
        <w:bottom w:val="none" w:sz="0" w:space="0" w:color="auto"/>
        <w:right w:val="none" w:sz="0" w:space="0" w:color="auto"/>
      </w:divBdr>
    </w:div>
    <w:div w:id="1435829130">
      <w:bodyDiv w:val="1"/>
      <w:marLeft w:val="0"/>
      <w:marRight w:val="0"/>
      <w:marTop w:val="0"/>
      <w:marBottom w:val="0"/>
      <w:divBdr>
        <w:top w:val="none" w:sz="0" w:space="0" w:color="auto"/>
        <w:left w:val="none" w:sz="0" w:space="0" w:color="auto"/>
        <w:bottom w:val="none" w:sz="0" w:space="0" w:color="auto"/>
        <w:right w:val="none" w:sz="0" w:space="0" w:color="auto"/>
      </w:divBdr>
    </w:div>
    <w:div w:id="1447315858">
      <w:bodyDiv w:val="1"/>
      <w:marLeft w:val="0"/>
      <w:marRight w:val="0"/>
      <w:marTop w:val="0"/>
      <w:marBottom w:val="0"/>
      <w:divBdr>
        <w:top w:val="none" w:sz="0" w:space="0" w:color="auto"/>
        <w:left w:val="none" w:sz="0" w:space="0" w:color="auto"/>
        <w:bottom w:val="none" w:sz="0" w:space="0" w:color="auto"/>
        <w:right w:val="none" w:sz="0" w:space="0" w:color="auto"/>
      </w:divBdr>
    </w:div>
    <w:div w:id="1448351455">
      <w:bodyDiv w:val="1"/>
      <w:marLeft w:val="0"/>
      <w:marRight w:val="0"/>
      <w:marTop w:val="0"/>
      <w:marBottom w:val="0"/>
      <w:divBdr>
        <w:top w:val="none" w:sz="0" w:space="0" w:color="auto"/>
        <w:left w:val="none" w:sz="0" w:space="0" w:color="auto"/>
        <w:bottom w:val="none" w:sz="0" w:space="0" w:color="auto"/>
        <w:right w:val="none" w:sz="0" w:space="0" w:color="auto"/>
      </w:divBdr>
    </w:div>
    <w:div w:id="1475365689">
      <w:bodyDiv w:val="1"/>
      <w:marLeft w:val="0"/>
      <w:marRight w:val="0"/>
      <w:marTop w:val="0"/>
      <w:marBottom w:val="0"/>
      <w:divBdr>
        <w:top w:val="none" w:sz="0" w:space="0" w:color="auto"/>
        <w:left w:val="none" w:sz="0" w:space="0" w:color="auto"/>
        <w:bottom w:val="none" w:sz="0" w:space="0" w:color="auto"/>
        <w:right w:val="none" w:sz="0" w:space="0" w:color="auto"/>
      </w:divBdr>
    </w:div>
    <w:div w:id="1490364730">
      <w:bodyDiv w:val="1"/>
      <w:marLeft w:val="0"/>
      <w:marRight w:val="0"/>
      <w:marTop w:val="0"/>
      <w:marBottom w:val="0"/>
      <w:divBdr>
        <w:top w:val="none" w:sz="0" w:space="0" w:color="auto"/>
        <w:left w:val="none" w:sz="0" w:space="0" w:color="auto"/>
        <w:bottom w:val="none" w:sz="0" w:space="0" w:color="auto"/>
        <w:right w:val="none" w:sz="0" w:space="0" w:color="auto"/>
      </w:divBdr>
      <w:divsChild>
        <w:div w:id="251084099">
          <w:marLeft w:val="0"/>
          <w:marRight w:val="0"/>
          <w:marTop w:val="0"/>
          <w:marBottom w:val="0"/>
          <w:divBdr>
            <w:top w:val="none" w:sz="0" w:space="0" w:color="auto"/>
            <w:left w:val="none" w:sz="0" w:space="0" w:color="auto"/>
            <w:bottom w:val="none" w:sz="0" w:space="0" w:color="auto"/>
            <w:right w:val="none" w:sz="0" w:space="0" w:color="auto"/>
          </w:divBdr>
        </w:div>
        <w:div w:id="522059820">
          <w:marLeft w:val="0"/>
          <w:marRight w:val="0"/>
          <w:marTop w:val="0"/>
          <w:marBottom w:val="0"/>
          <w:divBdr>
            <w:top w:val="none" w:sz="0" w:space="0" w:color="auto"/>
            <w:left w:val="none" w:sz="0" w:space="0" w:color="auto"/>
            <w:bottom w:val="none" w:sz="0" w:space="0" w:color="auto"/>
            <w:right w:val="none" w:sz="0" w:space="0" w:color="auto"/>
          </w:divBdr>
        </w:div>
        <w:div w:id="747189772">
          <w:marLeft w:val="0"/>
          <w:marRight w:val="0"/>
          <w:marTop w:val="0"/>
          <w:marBottom w:val="0"/>
          <w:divBdr>
            <w:top w:val="none" w:sz="0" w:space="0" w:color="auto"/>
            <w:left w:val="none" w:sz="0" w:space="0" w:color="auto"/>
            <w:bottom w:val="none" w:sz="0" w:space="0" w:color="auto"/>
            <w:right w:val="none" w:sz="0" w:space="0" w:color="auto"/>
          </w:divBdr>
        </w:div>
        <w:div w:id="774980425">
          <w:marLeft w:val="0"/>
          <w:marRight w:val="0"/>
          <w:marTop w:val="0"/>
          <w:marBottom w:val="0"/>
          <w:divBdr>
            <w:top w:val="none" w:sz="0" w:space="0" w:color="auto"/>
            <w:left w:val="none" w:sz="0" w:space="0" w:color="auto"/>
            <w:bottom w:val="none" w:sz="0" w:space="0" w:color="auto"/>
            <w:right w:val="none" w:sz="0" w:space="0" w:color="auto"/>
          </w:divBdr>
        </w:div>
        <w:div w:id="815418212">
          <w:marLeft w:val="0"/>
          <w:marRight w:val="0"/>
          <w:marTop w:val="0"/>
          <w:marBottom w:val="0"/>
          <w:divBdr>
            <w:top w:val="none" w:sz="0" w:space="0" w:color="auto"/>
            <w:left w:val="none" w:sz="0" w:space="0" w:color="auto"/>
            <w:bottom w:val="none" w:sz="0" w:space="0" w:color="auto"/>
            <w:right w:val="none" w:sz="0" w:space="0" w:color="auto"/>
          </w:divBdr>
        </w:div>
        <w:div w:id="1200437390">
          <w:marLeft w:val="0"/>
          <w:marRight w:val="0"/>
          <w:marTop w:val="0"/>
          <w:marBottom w:val="0"/>
          <w:divBdr>
            <w:top w:val="none" w:sz="0" w:space="0" w:color="auto"/>
            <w:left w:val="none" w:sz="0" w:space="0" w:color="auto"/>
            <w:bottom w:val="none" w:sz="0" w:space="0" w:color="auto"/>
            <w:right w:val="none" w:sz="0" w:space="0" w:color="auto"/>
          </w:divBdr>
        </w:div>
        <w:div w:id="1324317976">
          <w:marLeft w:val="0"/>
          <w:marRight w:val="0"/>
          <w:marTop w:val="0"/>
          <w:marBottom w:val="0"/>
          <w:divBdr>
            <w:top w:val="none" w:sz="0" w:space="0" w:color="auto"/>
            <w:left w:val="none" w:sz="0" w:space="0" w:color="auto"/>
            <w:bottom w:val="none" w:sz="0" w:space="0" w:color="auto"/>
            <w:right w:val="none" w:sz="0" w:space="0" w:color="auto"/>
          </w:divBdr>
        </w:div>
        <w:div w:id="1817531569">
          <w:marLeft w:val="0"/>
          <w:marRight w:val="0"/>
          <w:marTop w:val="0"/>
          <w:marBottom w:val="0"/>
          <w:divBdr>
            <w:top w:val="none" w:sz="0" w:space="0" w:color="auto"/>
            <w:left w:val="none" w:sz="0" w:space="0" w:color="auto"/>
            <w:bottom w:val="none" w:sz="0" w:space="0" w:color="auto"/>
            <w:right w:val="none" w:sz="0" w:space="0" w:color="auto"/>
          </w:divBdr>
        </w:div>
      </w:divsChild>
    </w:div>
    <w:div w:id="1491873019">
      <w:bodyDiv w:val="1"/>
      <w:marLeft w:val="0"/>
      <w:marRight w:val="0"/>
      <w:marTop w:val="0"/>
      <w:marBottom w:val="0"/>
      <w:divBdr>
        <w:top w:val="none" w:sz="0" w:space="0" w:color="auto"/>
        <w:left w:val="none" w:sz="0" w:space="0" w:color="auto"/>
        <w:bottom w:val="none" w:sz="0" w:space="0" w:color="auto"/>
        <w:right w:val="none" w:sz="0" w:space="0" w:color="auto"/>
      </w:divBdr>
      <w:divsChild>
        <w:div w:id="127743774">
          <w:marLeft w:val="0"/>
          <w:marRight w:val="0"/>
          <w:marTop w:val="0"/>
          <w:marBottom w:val="0"/>
          <w:divBdr>
            <w:top w:val="none" w:sz="0" w:space="0" w:color="auto"/>
            <w:left w:val="none" w:sz="0" w:space="0" w:color="auto"/>
            <w:bottom w:val="none" w:sz="0" w:space="0" w:color="auto"/>
            <w:right w:val="none" w:sz="0" w:space="0" w:color="auto"/>
          </w:divBdr>
        </w:div>
        <w:div w:id="269317344">
          <w:marLeft w:val="0"/>
          <w:marRight w:val="0"/>
          <w:marTop w:val="0"/>
          <w:marBottom w:val="0"/>
          <w:divBdr>
            <w:top w:val="none" w:sz="0" w:space="0" w:color="auto"/>
            <w:left w:val="none" w:sz="0" w:space="0" w:color="auto"/>
            <w:bottom w:val="none" w:sz="0" w:space="0" w:color="auto"/>
            <w:right w:val="none" w:sz="0" w:space="0" w:color="auto"/>
          </w:divBdr>
        </w:div>
        <w:div w:id="561991324">
          <w:marLeft w:val="0"/>
          <w:marRight w:val="0"/>
          <w:marTop w:val="0"/>
          <w:marBottom w:val="0"/>
          <w:divBdr>
            <w:top w:val="none" w:sz="0" w:space="0" w:color="auto"/>
            <w:left w:val="none" w:sz="0" w:space="0" w:color="auto"/>
            <w:bottom w:val="none" w:sz="0" w:space="0" w:color="auto"/>
            <w:right w:val="none" w:sz="0" w:space="0" w:color="auto"/>
          </w:divBdr>
        </w:div>
        <w:div w:id="611978151">
          <w:marLeft w:val="0"/>
          <w:marRight w:val="0"/>
          <w:marTop w:val="0"/>
          <w:marBottom w:val="0"/>
          <w:divBdr>
            <w:top w:val="none" w:sz="0" w:space="0" w:color="auto"/>
            <w:left w:val="none" w:sz="0" w:space="0" w:color="auto"/>
            <w:bottom w:val="none" w:sz="0" w:space="0" w:color="auto"/>
            <w:right w:val="none" w:sz="0" w:space="0" w:color="auto"/>
          </w:divBdr>
        </w:div>
        <w:div w:id="988631739">
          <w:marLeft w:val="0"/>
          <w:marRight w:val="0"/>
          <w:marTop w:val="0"/>
          <w:marBottom w:val="0"/>
          <w:divBdr>
            <w:top w:val="none" w:sz="0" w:space="0" w:color="auto"/>
            <w:left w:val="none" w:sz="0" w:space="0" w:color="auto"/>
            <w:bottom w:val="none" w:sz="0" w:space="0" w:color="auto"/>
            <w:right w:val="none" w:sz="0" w:space="0" w:color="auto"/>
          </w:divBdr>
        </w:div>
        <w:div w:id="1162699724">
          <w:marLeft w:val="0"/>
          <w:marRight w:val="0"/>
          <w:marTop w:val="0"/>
          <w:marBottom w:val="0"/>
          <w:divBdr>
            <w:top w:val="none" w:sz="0" w:space="0" w:color="auto"/>
            <w:left w:val="none" w:sz="0" w:space="0" w:color="auto"/>
            <w:bottom w:val="none" w:sz="0" w:space="0" w:color="auto"/>
            <w:right w:val="none" w:sz="0" w:space="0" w:color="auto"/>
          </w:divBdr>
        </w:div>
        <w:div w:id="1525509352">
          <w:marLeft w:val="0"/>
          <w:marRight w:val="0"/>
          <w:marTop w:val="0"/>
          <w:marBottom w:val="0"/>
          <w:divBdr>
            <w:top w:val="none" w:sz="0" w:space="0" w:color="auto"/>
            <w:left w:val="none" w:sz="0" w:space="0" w:color="auto"/>
            <w:bottom w:val="none" w:sz="0" w:space="0" w:color="auto"/>
            <w:right w:val="none" w:sz="0" w:space="0" w:color="auto"/>
          </w:divBdr>
        </w:div>
        <w:div w:id="1876114730">
          <w:marLeft w:val="0"/>
          <w:marRight w:val="0"/>
          <w:marTop w:val="0"/>
          <w:marBottom w:val="0"/>
          <w:divBdr>
            <w:top w:val="none" w:sz="0" w:space="0" w:color="auto"/>
            <w:left w:val="none" w:sz="0" w:space="0" w:color="auto"/>
            <w:bottom w:val="none" w:sz="0" w:space="0" w:color="auto"/>
            <w:right w:val="none" w:sz="0" w:space="0" w:color="auto"/>
          </w:divBdr>
        </w:div>
      </w:divsChild>
    </w:div>
    <w:div w:id="1534074971">
      <w:bodyDiv w:val="1"/>
      <w:marLeft w:val="0"/>
      <w:marRight w:val="0"/>
      <w:marTop w:val="0"/>
      <w:marBottom w:val="0"/>
      <w:divBdr>
        <w:top w:val="none" w:sz="0" w:space="0" w:color="auto"/>
        <w:left w:val="none" w:sz="0" w:space="0" w:color="auto"/>
        <w:bottom w:val="none" w:sz="0" w:space="0" w:color="auto"/>
        <w:right w:val="none" w:sz="0" w:space="0" w:color="auto"/>
      </w:divBdr>
    </w:div>
    <w:div w:id="1534344068">
      <w:bodyDiv w:val="1"/>
      <w:marLeft w:val="0"/>
      <w:marRight w:val="0"/>
      <w:marTop w:val="0"/>
      <w:marBottom w:val="0"/>
      <w:divBdr>
        <w:top w:val="none" w:sz="0" w:space="0" w:color="auto"/>
        <w:left w:val="none" w:sz="0" w:space="0" w:color="auto"/>
        <w:bottom w:val="none" w:sz="0" w:space="0" w:color="auto"/>
        <w:right w:val="none" w:sz="0" w:space="0" w:color="auto"/>
      </w:divBdr>
    </w:div>
    <w:div w:id="1546913579">
      <w:bodyDiv w:val="1"/>
      <w:marLeft w:val="0"/>
      <w:marRight w:val="0"/>
      <w:marTop w:val="0"/>
      <w:marBottom w:val="0"/>
      <w:divBdr>
        <w:top w:val="none" w:sz="0" w:space="0" w:color="auto"/>
        <w:left w:val="none" w:sz="0" w:space="0" w:color="auto"/>
        <w:bottom w:val="none" w:sz="0" w:space="0" w:color="auto"/>
        <w:right w:val="none" w:sz="0" w:space="0" w:color="auto"/>
      </w:divBdr>
    </w:div>
    <w:div w:id="1564756071">
      <w:bodyDiv w:val="1"/>
      <w:marLeft w:val="0"/>
      <w:marRight w:val="0"/>
      <w:marTop w:val="0"/>
      <w:marBottom w:val="0"/>
      <w:divBdr>
        <w:top w:val="none" w:sz="0" w:space="0" w:color="auto"/>
        <w:left w:val="none" w:sz="0" w:space="0" w:color="auto"/>
        <w:bottom w:val="none" w:sz="0" w:space="0" w:color="auto"/>
        <w:right w:val="none" w:sz="0" w:space="0" w:color="auto"/>
      </w:divBdr>
    </w:div>
    <w:div w:id="1572421236">
      <w:bodyDiv w:val="1"/>
      <w:marLeft w:val="0"/>
      <w:marRight w:val="0"/>
      <w:marTop w:val="0"/>
      <w:marBottom w:val="0"/>
      <w:divBdr>
        <w:top w:val="none" w:sz="0" w:space="0" w:color="auto"/>
        <w:left w:val="none" w:sz="0" w:space="0" w:color="auto"/>
        <w:bottom w:val="none" w:sz="0" w:space="0" w:color="auto"/>
        <w:right w:val="none" w:sz="0" w:space="0" w:color="auto"/>
      </w:divBdr>
    </w:div>
    <w:div w:id="1581676792">
      <w:bodyDiv w:val="1"/>
      <w:marLeft w:val="0"/>
      <w:marRight w:val="0"/>
      <w:marTop w:val="0"/>
      <w:marBottom w:val="0"/>
      <w:divBdr>
        <w:top w:val="none" w:sz="0" w:space="0" w:color="auto"/>
        <w:left w:val="none" w:sz="0" w:space="0" w:color="auto"/>
        <w:bottom w:val="none" w:sz="0" w:space="0" w:color="auto"/>
        <w:right w:val="none" w:sz="0" w:space="0" w:color="auto"/>
      </w:divBdr>
    </w:div>
    <w:div w:id="1617328060">
      <w:bodyDiv w:val="1"/>
      <w:marLeft w:val="0"/>
      <w:marRight w:val="0"/>
      <w:marTop w:val="0"/>
      <w:marBottom w:val="0"/>
      <w:divBdr>
        <w:top w:val="none" w:sz="0" w:space="0" w:color="auto"/>
        <w:left w:val="none" w:sz="0" w:space="0" w:color="auto"/>
        <w:bottom w:val="none" w:sz="0" w:space="0" w:color="auto"/>
        <w:right w:val="none" w:sz="0" w:space="0" w:color="auto"/>
      </w:divBdr>
    </w:div>
    <w:div w:id="1657419709">
      <w:bodyDiv w:val="1"/>
      <w:marLeft w:val="0"/>
      <w:marRight w:val="0"/>
      <w:marTop w:val="0"/>
      <w:marBottom w:val="0"/>
      <w:divBdr>
        <w:top w:val="none" w:sz="0" w:space="0" w:color="auto"/>
        <w:left w:val="none" w:sz="0" w:space="0" w:color="auto"/>
        <w:bottom w:val="none" w:sz="0" w:space="0" w:color="auto"/>
        <w:right w:val="none" w:sz="0" w:space="0" w:color="auto"/>
      </w:divBdr>
    </w:div>
    <w:div w:id="1669866326">
      <w:bodyDiv w:val="1"/>
      <w:marLeft w:val="0"/>
      <w:marRight w:val="0"/>
      <w:marTop w:val="0"/>
      <w:marBottom w:val="0"/>
      <w:divBdr>
        <w:top w:val="none" w:sz="0" w:space="0" w:color="auto"/>
        <w:left w:val="none" w:sz="0" w:space="0" w:color="auto"/>
        <w:bottom w:val="none" w:sz="0" w:space="0" w:color="auto"/>
        <w:right w:val="none" w:sz="0" w:space="0" w:color="auto"/>
      </w:divBdr>
    </w:div>
    <w:div w:id="1700886622">
      <w:bodyDiv w:val="1"/>
      <w:marLeft w:val="0"/>
      <w:marRight w:val="0"/>
      <w:marTop w:val="0"/>
      <w:marBottom w:val="0"/>
      <w:divBdr>
        <w:top w:val="none" w:sz="0" w:space="0" w:color="auto"/>
        <w:left w:val="none" w:sz="0" w:space="0" w:color="auto"/>
        <w:bottom w:val="none" w:sz="0" w:space="0" w:color="auto"/>
        <w:right w:val="none" w:sz="0" w:space="0" w:color="auto"/>
      </w:divBdr>
    </w:div>
    <w:div w:id="1732271435">
      <w:bodyDiv w:val="1"/>
      <w:marLeft w:val="0"/>
      <w:marRight w:val="0"/>
      <w:marTop w:val="0"/>
      <w:marBottom w:val="0"/>
      <w:divBdr>
        <w:top w:val="none" w:sz="0" w:space="0" w:color="auto"/>
        <w:left w:val="none" w:sz="0" w:space="0" w:color="auto"/>
        <w:bottom w:val="none" w:sz="0" w:space="0" w:color="auto"/>
        <w:right w:val="none" w:sz="0" w:space="0" w:color="auto"/>
      </w:divBdr>
      <w:divsChild>
        <w:div w:id="89862688">
          <w:marLeft w:val="0"/>
          <w:marRight w:val="0"/>
          <w:marTop w:val="0"/>
          <w:marBottom w:val="0"/>
          <w:divBdr>
            <w:top w:val="none" w:sz="0" w:space="0" w:color="auto"/>
            <w:left w:val="none" w:sz="0" w:space="0" w:color="auto"/>
            <w:bottom w:val="none" w:sz="0" w:space="0" w:color="auto"/>
            <w:right w:val="none" w:sz="0" w:space="0" w:color="auto"/>
          </w:divBdr>
        </w:div>
        <w:div w:id="326519707">
          <w:marLeft w:val="0"/>
          <w:marRight w:val="0"/>
          <w:marTop w:val="0"/>
          <w:marBottom w:val="0"/>
          <w:divBdr>
            <w:top w:val="none" w:sz="0" w:space="0" w:color="auto"/>
            <w:left w:val="none" w:sz="0" w:space="0" w:color="auto"/>
            <w:bottom w:val="none" w:sz="0" w:space="0" w:color="auto"/>
            <w:right w:val="none" w:sz="0" w:space="0" w:color="auto"/>
          </w:divBdr>
        </w:div>
        <w:div w:id="473260459">
          <w:marLeft w:val="0"/>
          <w:marRight w:val="0"/>
          <w:marTop w:val="0"/>
          <w:marBottom w:val="0"/>
          <w:divBdr>
            <w:top w:val="none" w:sz="0" w:space="0" w:color="auto"/>
            <w:left w:val="none" w:sz="0" w:space="0" w:color="auto"/>
            <w:bottom w:val="none" w:sz="0" w:space="0" w:color="auto"/>
            <w:right w:val="none" w:sz="0" w:space="0" w:color="auto"/>
          </w:divBdr>
        </w:div>
        <w:div w:id="479082890">
          <w:marLeft w:val="0"/>
          <w:marRight w:val="0"/>
          <w:marTop w:val="0"/>
          <w:marBottom w:val="0"/>
          <w:divBdr>
            <w:top w:val="none" w:sz="0" w:space="0" w:color="auto"/>
            <w:left w:val="none" w:sz="0" w:space="0" w:color="auto"/>
            <w:bottom w:val="none" w:sz="0" w:space="0" w:color="auto"/>
            <w:right w:val="none" w:sz="0" w:space="0" w:color="auto"/>
          </w:divBdr>
        </w:div>
        <w:div w:id="495652624">
          <w:marLeft w:val="0"/>
          <w:marRight w:val="0"/>
          <w:marTop w:val="0"/>
          <w:marBottom w:val="0"/>
          <w:divBdr>
            <w:top w:val="none" w:sz="0" w:space="0" w:color="auto"/>
            <w:left w:val="none" w:sz="0" w:space="0" w:color="auto"/>
            <w:bottom w:val="none" w:sz="0" w:space="0" w:color="auto"/>
            <w:right w:val="none" w:sz="0" w:space="0" w:color="auto"/>
          </w:divBdr>
        </w:div>
        <w:div w:id="649093411">
          <w:marLeft w:val="0"/>
          <w:marRight w:val="0"/>
          <w:marTop w:val="0"/>
          <w:marBottom w:val="0"/>
          <w:divBdr>
            <w:top w:val="none" w:sz="0" w:space="0" w:color="auto"/>
            <w:left w:val="none" w:sz="0" w:space="0" w:color="auto"/>
            <w:bottom w:val="none" w:sz="0" w:space="0" w:color="auto"/>
            <w:right w:val="none" w:sz="0" w:space="0" w:color="auto"/>
          </w:divBdr>
        </w:div>
        <w:div w:id="690883912">
          <w:marLeft w:val="0"/>
          <w:marRight w:val="0"/>
          <w:marTop w:val="0"/>
          <w:marBottom w:val="0"/>
          <w:divBdr>
            <w:top w:val="none" w:sz="0" w:space="0" w:color="auto"/>
            <w:left w:val="none" w:sz="0" w:space="0" w:color="auto"/>
            <w:bottom w:val="none" w:sz="0" w:space="0" w:color="auto"/>
            <w:right w:val="none" w:sz="0" w:space="0" w:color="auto"/>
          </w:divBdr>
        </w:div>
        <w:div w:id="2113356272">
          <w:marLeft w:val="0"/>
          <w:marRight w:val="0"/>
          <w:marTop w:val="0"/>
          <w:marBottom w:val="0"/>
          <w:divBdr>
            <w:top w:val="none" w:sz="0" w:space="0" w:color="auto"/>
            <w:left w:val="none" w:sz="0" w:space="0" w:color="auto"/>
            <w:bottom w:val="none" w:sz="0" w:space="0" w:color="auto"/>
            <w:right w:val="none" w:sz="0" w:space="0" w:color="auto"/>
          </w:divBdr>
        </w:div>
      </w:divsChild>
    </w:div>
    <w:div w:id="1740519965">
      <w:bodyDiv w:val="1"/>
      <w:marLeft w:val="0"/>
      <w:marRight w:val="0"/>
      <w:marTop w:val="0"/>
      <w:marBottom w:val="0"/>
      <w:divBdr>
        <w:top w:val="none" w:sz="0" w:space="0" w:color="auto"/>
        <w:left w:val="none" w:sz="0" w:space="0" w:color="auto"/>
        <w:bottom w:val="none" w:sz="0" w:space="0" w:color="auto"/>
        <w:right w:val="none" w:sz="0" w:space="0" w:color="auto"/>
      </w:divBdr>
    </w:div>
    <w:div w:id="1773472271">
      <w:bodyDiv w:val="1"/>
      <w:marLeft w:val="0"/>
      <w:marRight w:val="0"/>
      <w:marTop w:val="0"/>
      <w:marBottom w:val="0"/>
      <w:divBdr>
        <w:top w:val="none" w:sz="0" w:space="0" w:color="auto"/>
        <w:left w:val="none" w:sz="0" w:space="0" w:color="auto"/>
        <w:bottom w:val="none" w:sz="0" w:space="0" w:color="auto"/>
        <w:right w:val="none" w:sz="0" w:space="0" w:color="auto"/>
      </w:divBdr>
      <w:divsChild>
        <w:div w:id="99112478">
          <w:marLeft w:val="0"/>
          <w:marRight w:val="0"/>
          <w:marTop w:val="0"/>
          <w:marBottom w:val="0"/>
          <w:divBdr>
            <w:top w:val="none" w:sz="0" w:space="0" w:color="auto"/>
            <w:left w:val="none" w:sz="0" w:space="0" w:color="auto"/>
            <w:bottom w:val="none" w:sz="0" w:space="0" w:color="auto"/>
            <w:right w:val="none" w:sz="0" w:space="0" w:color="auto"/>
          </w:divBdr>
        </w:div>
        <w:div w:id="354381641">
          <w:marLeft w:val="0"/>
          <w:marRight w:val="0"/>
          <w:marTop w:val="0"/>
          <w:marBottom w:val="0"/>
          <w:divBdr>
            <w:top w:val="none" w:sz="0" w:space="0" w:color="auto"/>
            <w:left w:val="none" w:sz="0" w:space="0" w:color="auto"/>
            <w:bottom w:val="none" w:sz="0" w:space="0" w:color="auto"/>
            <w:right w:val="none" w:sz="0" w:space="0" w:color="auto"/>
          </w:divBdr>
        </w:div>
        <w:div w:id="484319451">
          <w:marLeft w:val="0"/>
          <w:marRight w:val="0"/>
          <w:marTop w:val="0"/>
          <w:marBottom w:val="0"/>
          <w:divBdr>
            <w:top w:val="none" w:sz="0" w:space="0" w:color="auto"/>
            <w:left w:val="none" w:sz="0" w:space="0" w:color="auto"/>
            <w:bottom w:val="none" w:sz="0" w:space="0" w:color="auto"/>
            <w:right w:val="none" w:sz="0" w:space="0" w:color="auto"/>
          </w:divBdr>
        </w:div>
        <w:div w:id="887764616">
          <w:marLeft w:val="0"/>
          <w:marRight w:val="0"/>
          <w:marTop w:val="0"/>
          <w:marBottom w:val="0"/>
          <w:divBdr>
            <w:top w:val="none" w:sz="0" w:space="0" w:color="auto"/>
            <w:left w:val="none" w:sz="0" w:space="0" w:color="auto"/>
            <w:bottom w:val="none" w:sz="0" w:space="0" w:color="auto"/>
            <w:right w:val="none" w:sz="0" w:space="0" w:color="auto"/>
          </w:divBdr>
        </w:div>
        <w:div w:id="1162165581">
          <w:marLeft w:val="0"/>
          <w:marRight w:val="0"/>
          <w:marTop w:val="0"/>
          <w:marBottom w:val="0"/>
          <w:divBdr>
            <w:top w:val="none" w:sz="0" w:space="0" w:color="auto"/>
            <w:left w:val="none" w:sz="0" w:space="0" w:color="auto"/>
            <w:bottom w:val="none" w:sz="0" w:space="0" w:color="auto"/>
            <w:right w:val="none" w:sz="0" w:space="0" w:color="auto"/>
          </w:divBdr>
        </w:div>
        <w:div w:id="1314413489">
          <w:marLeft w:val="0"/>
          <w:marRight w:val="0"/>
          <w:marTop w:val="0"/>
          <w:marBottom w:val="0"/>
          <w:divBdr>
            <w:top w:val="none" w:sz="0" w:space="0" w:color="auto"/>
            <w:left w:val="none" w:sz="0" w:space="0" w:color="auto"/>
            <w:bottom w:val="none" w:sz="0" w:space="0" w:color="auto"/>
            <w:right w:val="none" w:sz="0" w:space="0" w:color="auto"/>
          </w:divBdr>
        </w:div>
        <w:div w:id="1334841625">
          <w:marLeft w:val="0"/>
          <w:marRight w:val="0"/>
          <w:marTop w:val="0"/>
          <w:marBottom w:val="0"/>
          <w:divBdr>
            <w:top w:val="none" w:sz="0" w:space="0" w:color="auto"/>
            <w:left w:val="none" w:sz="0" w:space="0" w:color="auto"/>
            <w:bottom w:val="none" w:sz="0" w:space="0" w:color="auto"/>
            <w:right w:val="none" w:sz="0" w:space="0" w:color="auto"/>
          </w:divBdr>
        </w:div>
        <w:div w:id="1556165914">
          <w:marLeft w:val="0"/>
          <w:marRight w:val="0"/>
          <w:marTop w:val="0"/>
          <w:marBottom w:val="0"/>
          <w:divBdr>
            <w:top w:val="none" w:sz="0" w:space="0" w:color="auto"/>
            <w:left w:val="none" w:sz="0" w:space="0" w:color="auto"/>
            <w:bottom w:val="none" w:sz="0" w:space="0" w:color="auto"/>
            <w:right w:val="none" w:sz="0" w:space="0" w:color="auto"/>
          </w:divBdr>
        </w:div>
      </w:divsChild>
    </w:div>
    <w:div w:id="1774932527">
      <w:bodyDiv w:val="1"/>
      <w:marLeft w:val="0"/>
      <w:marRight w:val="0"/>
      <w:marTop w:val="0"/>
      <w:marBottom w:val="0"/>
      <w:divBdr>
        <w:top w:val="none" w:sz="0" w:space="0" w:color="auto"/>
        <w:left w:val="none" w:sz="0" w:space="0" w:color="auto"/>
        <w:bottom w:val="none" w:sz="0" w:space="0" w:color="auto"/>
        <w:right w:val="none" w:sz="0" w:space="0" w:color="auto"/>
      </w:divBdr>
    </w:div>
    <w:div w:id="1790122676">
      <w:bodyDiv w:val="1"/>
      <w:marLeft w:val="0"/>
      <w:marRight w:val="0"/>
      <w:marTop w:val="0"/>
      <w:marBottom w:val="0"/>
      <w:divBdr>
        <w:top w:val="none" w:sz="0" w:space="0" w:color="auto"/>
        <w:left w:val="none" w:sz="0" w:space="0" w:color="auto"/>
        <w:bottom w:val="none" w:sz="0" w:space="0" w:color="auto"/>
        <w:right w:val="none" w:sz="0" w:space="0" w:color="auto"/>
      </w:divBdr>
    </w:div>
    <w:div w:id="1810055715">
      <w:bodyDiv w:val="1"/>
      <w:marLeft w:val="0"/>
      <w:marRight w:val="0"/>
      <w:marTop w:val="0"/>
      <w:marBottom w:val="0"/>
      <w:divBdr>
        <w:top w:val="none" w:sz="0" w:space="0" w:color="auto"/>
        <w:left w:val="none" w:sz="0" w:space="0" w:color="auto"/>
        <w:bottom w:val="none" w:sz="0" w:space="0" w:color="auto"/>
        <w:right w:val="none" w:sz="0" w:space="0" w:color="auto"/>
      </w:divBdr>
    </w:div>
    <w:div w:id="1811047033">
      <w:bodyDiv w:val="1"/>
      <w:marLeft w:val="0"/>
      <w:marRight w:val="0"/>
      <w:marTop w:val="0"/>
      <w:marBottom w:val="0"/>
      <w:divBdr>
        <w:top w:val="none" w:sz="0" w:space="0" w:color="auto"/>
        <w:left w:val="none" w:sz="0" w:space="0" w:color="auto"/>
        <w:bottom w:val="none" w:sz="0" w:space="0" w:color="auto"/>
        <w:right w:val="none" w:sz="0" w:space="0" w:color="auto"/>
      </w:divBdr>
    </w:div>
    <w:div w:id="1845586657">
      <w:bodyDiv w:val="1"/>
      <w:marLeft w:val="0"/>
      <w:marRight w:val="0"/>
      <w:marTop w:val="0"/>
      <w:marBottom w:val="0"/>
      <w:divBdr>
        <w:top w:val="none" w:sz="0" w:space="0" w:color="auto"/>
        <w:left w:val="none" w:sz="0" w:space="0" w:color="auto"/>
        <w:bottom w:val="none" w:sz="0" w:space="0" w:color="auto"/>
        <w:right w:val="none" w:sz="0" w:space="0" w:color="auto"/>
      </w:divBdr>
    </w:div>
    <w:div w:id="1864434974">
      <w:bodyDiv w:val="1"/>
      <w:marLeft w:val="0"/>
      <w:marRight w:val="0"/>
      <w:marTop w:val="0"/>
      <w:marBottom w:val="0"/>
      <w:divBdr>
        <w:top w:val="none" w:sz="0" w:space="0" w:color="auto"/>
        <w:left w:val="none" w:sz="0" w:space="0" w:color="auto"/>
        <w:bottom w:val="none" w:sz="0" w:space="0" w:color="auto"/>
        <w:right w:val="none" w:sz="0" w:space="0" w:color="auto"/>
      </w:divBdr>
    </w:div>
    <w:div w:id="1924878529">
      <w:bodyDiv w:val="1"/>
      <w:marLeft w:val="0"/>
      <w:marRight w:val="0"/>
      <w:marTop w:val="0"/>
      <w:marBottom w:val="0"/>
      <w:divBdr>
        <w:top w:val="none" w:sz="0" w:space="0" w:color="auto"/>
        <w:left w:val="none" w:sz="0" w:space="0" w:color="auto"/>
        <w:bottom w:val="none" w:sz="0" w:space="0" w:color="auto"/>
        <w:right w:val="none" w:sz="0" w:space="0" w:color="auto"/>
      </w:divBdr>
    </w:div>
    <w:div w:id="1978217732">
      <w:bodyDiv w:val="1"/>
      <w:marLeft w:val="0"/>
      <w:marRight w:val="0"/>
      <w:marTop w:val="0"/>
      <w:marBottom w:val="0"/>
      <w:divBdr>
        <w:top w:val="none" w:sz="0" w:space="0" w:color="auto"/>
        <w:left w:val="none" w:sz="0" w:space="0" w:color="auto"/>
        <w:bottom w:val="none" w:sz="0" w:space="0" w:color="auto"/>
        <w:right w:val="none" w:sz="0" w:space="0" w:color="auto"/>
      </w:divBdr>
    </w:div>
    <w:div w:id="1998224074">
      <w:bodyDiv w:val="1"/>
      <w:marLeft w:val="0"/>
      <w:marRight w:val="0"/>
      <w:marTop w:val="0"/>
      <w:marBottom w:val="0"/>
      <w:divBdr>
        <w:top w:val="none" w:sz="0" w:space="0" w:color="auto"/>
        <w:left w:val="none" w:sz="0" w:space="0" w:color="auto"/>
        <w:bottom w:val="none" w:sz="0" w:space="0" w:color="auto"/>
        <w:right w:val="none" w:sz="0" w:space="0" w:color="auto"/>
      </w:divBdr>
    </w:div>
    <w:div w:id="2059164197">
      <w:bodyDiv w:val="1"/>
      <w:marLeft w:val="0"/>
      <w:marRight w:val="0"/>
      <w:marTop w:val="0"/>
      <w:marBottom w:val="0"/>
      <w:divBdr>
        <w:top w:val="none" w:sz="0" w:space="0" w:color="auto"/>
        <w:left w:val="none" w:sz="0" w:space="0" w:color="auto"/>
        <w:bottom w:val="none" w:sz="0" w:space="0" w:color="auto"/>
        <w:right w:val="none" w:sz="0" w:space="0" w:color="auto"/>
      </w:divBdr>
    </w:div>
    <w:div w:id="2092507499">
      <w:bodyDiv w:val="1"/>
      <w:marLeft w:val="0"/>
      <w:marRight w:val="0"/>
      <w:marTop w:val="0"/>
      <w:marBottom w:val="0"/>
      <w:divBdr>
        <w:top w:val="none" w:sz="0" w:space="0" w:color="auto"/>
        <w:left w:val="none" w:sz="0" w:space="0" w:color="auto"/>
        <w:bottom w:val="none" w:sz="0" w:space="0" w:color="auto"/>
        <w:right w:val="none" w:sz="0" w:space="0" w:color="auto"/>
      </w:divBdr>
    </w:div>
    <w:div w:id="2097819773">
      <w:bodyDiv w:val="1"/>
      <w:marLeft w:val="0"/>
      <w:marRight w:val="0"/>
      <w:marTop w:val="0"/>
      <w:marBottom w:val="0"/>
      <w:divBdr>
        <w:top w:val="none" w:sz="0" w:space="0" w:color="auto"/>
        <w:left w:val="none" w:sz="0" w:space="0" w:color="auto"/>
        <w:bottom w:val="none" w:sz="0" w:space="0" w:color="auto"/>
        <w:right w:val="none" w:sz="0" w:space="0" w:color="auto"/>
      </w:divBdr>
    </w:div>
    <w:div w:id="2111663558">
      <w:bodyDiv w:val="1"/>
      <w:marLeft w:val="0"/>
      <w:marRight w:val="0"/>
      <w:marTop w:val="0"/>
      <w:marBottom w:val="0"/>
      <w:divBdr>
        <w:top w:val="none" w:sz="0" w:space="0" w:color="auto"/>
        <w:left w:val="none" w:sz="0" w:space="0" w:color="auto"/>
        <w:bottom w:val="none" w:sz="0" w:space="0" w:color="auto"/>
        <w:right w:val="none" w:sz="0" w:space="0" w:color="auto"/>
      </w:divBdr>
    </w:div>
    <w:div w:id="213929810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61" Type="http://schemas.microsoft.com/office/2011/relationships/people" Target="peop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3AA77D8DEF4A554E801E4A45A927EFD0" ma:contentTypeVersion="6" ma:contentTypeDescription="Tạo tài liệu mới." ma:contentTypeScope="" ma:versionID="73e72531ee18e4b7ed28aca82ec14ade">
  <xsd:schema xmlns:xsd="http://www.w3.org/2001/XMLSchema" xmlns:xs="http://www.w3.org/2001/XMLSchema" xmlns:p="http://schemas.microsoft.com/office/2006/metadata/properties" xmlns:ns3="247bcafb-a4e0-41a7-807f-0b48a03a4da9" targetNamespace="http://schemas.microsoft.com/office/2006/metadata/properties" ma:root="true" ma:fieldsID="631cff0333d510bc9df67aa7575a5792" ns3:_="">
    <xsd:import namespace="247bcafb-a4e0-41a7-807f-0b48a03a4da9"/>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DateTaken"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7bcafb-a4e0-41a7-807f-0b48a03a4d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47bcafb-a4e0-41a7-807f-0b48a03a4da9"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667579-D647-4C6F-BE82-3EAA8853F1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7bcafb-a4e0-41a7-807f-0b48a03a4d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23B2594-B7BE-4E4A-AB12-A7E456A3CF45}">
  <ds:schemaRefs>
    <ds:schemaRef ds:uri="http://schemas.microsoft.com/sharepoint/v3/contenttype/forms"/>
  </ds:schemaRefs>
</ds:datastoreItem>
</file>

<file path=customXml/itemProps3.xml><?xml version="1.0" encoding="utf-8"?>
<ds:datastoreItem xmlns:ds="http://schemas.openxmlformats.org/officeDocument/2006/customXml" ds:itemID="{276B30D9-9745-4F55-822B-7C7D49DA45DD}">
  <ds:schemaRefs>
    <ds:schemaRef ds:uri="http://schemas.microsoft.com/office/2006/documentManagement/types"/>
    <ds:schemaRef ds:uri="http://schemas.microsoft.com/office/2006/metadata/properties"/>
    <ds:schemaRef ds:uri="http://purl.org/dc/elements/1.1/"/>
    <ds:schemaRef ds:uri="http://purl.org/dc/dcmitype/"/>
    <ds:schemaRef ds:uri="247bcafb-a4e0-41a7-807f-0b48a03a4da9"/>
    <ds:schemaRef ds:uri="http://schemas.microsoft.com/office/infopath/2007/PartnerControls"/>
    <ds:schemaRef ds:uri="http://schemas.openxmlformats.org/package/2006/metadata/core-properties"/>
    <ds:schemaRef ds:uri="http://www.w3.org/XML/1998/namespace"/>
    <ds:schemaRef ds:uri="http://purl.org/dc/terms/"/>
  </ds:schemaRefs>
</ds:datastoreItem>
</file>

<file path=customXml/itemProps4.xml><?xml version="1.0" encoding="utf-8"?>
<ds:datastoreItem xmlns:ds="http://schemas.openxmlformats.org/officeDocument/2006/customXml" ds:itemID="{A89DB4EB-B6E2-4560-9237-7C59F0E59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5664</Words>
  <Characters>32287</Characters>
  <Application>Microsoft Office Word</Application>
  <DocSecurity>0</DocSecurity>
  <Lines>269</Lines>
  <Paragraphs>75</Paragraphs>
  <ScaleCrop>false</ScaleCrop>
  <Company/>
  <LinksUpToDate>false</LinksUpToDate>
  <CharactersWithSpaces>37876</CharactersWithSpaces>
  <SharedDoc>false</SharedDoc>
  <HLinks>
    <vt:vector size="474" baseType="variant">
      <vt:variant>
        <vt:i4>1703986</vt:i4>
      </vt:variant>
      <vt:variant>
        <vt:i4>470</vt:i4>
      </vt:variant>
      <vt:variant>
        <vt:i4>0</vt:i4>
      </vt:variant>
      <vt:variant>
        <vt:i4>5</vt:i4>
      </vt:variant>
      <vt:variant>
        <vt:lpwstr/>
      </vt:variant>
      <vt:variant>
        <vt:lpwstr>_Toc186825780</vt:lpwstr>
      </vt:variant>
      <vt:variant>
        <vt:i4>1376306</vt:i4>
      </vt:variant>
      <vt:variant>
        <vt:i4>464</vt:i4>
      </vt:variant>
      <vt:variant>
        <vt:i4>0</vt:i4>
      </vt:variant>
      <vt:variant>
        <vt:i4>5</vt:i4>
      </vt:variant>
      <vt:variant>
        <vt:lpwstr/>
      </vt:variant>
      <vt:variant>
        <vt:lpwstr>_Toc186825779</vt:lpwstr>
      </vt:variant>
      <vt:variant>
        <vt:i4>1376306</vt:i4>
      </vt:variant>
      <vt:variant>
        <vt:i4>458</vt:i4>
      </vt:variant>
      <vt:variant>
        <vt:i4>0</vt:i4>
      </vt:variant>
      <vt:variant>
        <vt:i4>5</vt:i4>
      </vt:variant>
      <vt:variant>
        <vt:lpwstr/>
      </vt:variant>
      <vt:variant>
        <vt:lpwstr>_Toc186825778</vt:lpwstr>
      </vt:variant>
      <vt:variant>
        <vt:i4>1376306</vt:i4>
      </vt:variant>
      <vt:variant>
        <vt:i4>452</vt:i4>
      </vt:variant>
      <vt:variant>
        <vt:i4>0</vt:i4>
      </vt:variant>
      <vt:variant>
        <vt:i4>5</vt:i4>
      </vt:variant>
      <vt:variant>
        <vt:lpwstr/>
      </vt:variant>
      <vt:variant>
        <vt:lpwstr>_Toc186825777</vt:lpwstr>
      </vt:variant>
      <vt:variant>
        <vt:i4>1376306</vt:i4>
      </vt:variant>
      <vt:variant>
        <vt:i4>446</vt:i4>
      </vt:variant>
      <vt:variant>
        <vt:i4>0</vt:i4>
      </vt:variant>
      <vt:variant>
        <vt:i4>5</vt:i4>
      </vt:variant>
      <vt:variant>
        <vt:lpwstr/>
      </vt:variant>
      <vt:variant>
        <vt:lpwstr>_Toc186825776</vt:lpwstr>
      </vt:variant>
      <vt:variant>
        <vt:i4>1376306</vt:i4>
      </vt:variant>
      <vt:variant>
        <vt:i4>440</vt:i4>
      </vt:variant>
      <vt:variant>
        <vt:i4>0</vt:i4>
      </vt:variant>
      <vt:variant>
        <vt:i4>5</vt:i4>
      </vt:variant>
      <vt:variant>
        <vt:lpwstr/>
      </vt:variant>
      <vt:variant>
        <vt:lpwstr>_Toc186825775</vt:lpwstr>
      </vt:variant>
      <vt:variant>
        <vt:i4>1376306</vt:i4>
      </vt:variant>
      <vt:variant>
        <vt:i4>434</vt:i4>
      </vt:variant>
      <vt:variant>
        <vt:i4>0</vt:i4>
      </vt:variant>
      <vt:variant>
        <vt:i4>5</vt:i4>
      </vt:variant>
      <vt:variant>
        <vt:lpwstr/>
      </vt:variant>
      <vt:variant>
        <vt:lpwstr>_Toc186825774</vt:lpwstr>
      </vt:variant>
      <vt:variant>
        <vt:i4>1376306</vt:i4>
      </vt:variant>
      <vt:variant>
        <vt:i4>428</vt:i4>
      </vt:variant>
      <vt:variant>
        <vt:i4>0</vt:i4>
      </vt:variant>
      <vt:variant>
        <vt:i4>5</vt:i4>
      </vt:variant>
      <vt:variant>
        <vt:lpwstr/>
      </vt:variant>
      <vt:variant>
        <vt:lpwstr>_Toc186825773</vt:lpwstr>
      </vt:variant>
      <vt:variant>
        <vt:i4>1376306</vt:i4>
      </vt:variant>
      <vt:variant>
        <vt:i4>422</vt:i4>
      </vt:variant>
      <vt:variant>
        <vt:i4>0</vt:i4>
      </vt:variant>
      <vt:variant>
        <vt:i4>5</vt:i4>
      </vt:variant>
      <vt:variant>
        <vt:lpwstr/>
      </vt:variant>
      <vt:variant>
        <vt:lpwstr>_Toc186825772</vt:lpwstr>
      </vt:variant>
      <vt:variant>
        <vt:i4>1376306</vt:i4>
      </vt:variant>
      <vt:variant>
        <vt:i4>416</vt:i4>
      </vt:variant>
      <vt:variant>
        <vt:i4>0</vt:i4>
      </vt:variant>
      <vt:variant>
        <vt:i4>5</vt:i4>
      </vt:variant>
      <vt:variant>
        <vt:lpwstr/>
      </vt:variant>
      <vt:variant>
        <vt:lpwstr>_Toc186825771</vt:lpwstr>
      </vt:variant>
      <vt:variant>
        <vt:i4>1376306</vt:i4>
      </vt:variant>
      <vt:variant>
        <vt:i4>410</vt:i4>
      </vt:variant>
      <vt:variant>
        <vt:i4>0</vt:i4>
      </vt:variant>
      <vt:variant>
        <vt:i4>5</vt:i4>
      </vt:variant>
      <vt:variant>
        <vt:lpwstr/>
      </vt:variant>
      <vt:variant>
        <vt:lpwstr>_Toc186825770</vt:lpwstr>
      </vt:variant>
      <vt:variant>
        <vt:i4>1310770</vt:i4>
      </vt:variant>
      <vt:variant>
        <vt:i4>404</vt:i4>
      </vt:variant>
      <vt:variant>
        <vt:i4>0</vt:i4>
      </vt:variant>
      <vt:variant>
        <vt:i4>5</vt:i4>
      </vt:variant>
      <vt:variant>
        <vt:lpwstr/>
      </vt:variant>
      <vt:variant>
        <vt:lpwstr>_Toc186825769</vt:lpwstr>
      </vt:variant>
      <vt:variant>
        <vt:i4>1310770</vt:i4>
      </vt:variant>
      <vt:variant>
        <vt:i4>398</vt:i4>
      </vt:variant>
      <vt:variant>
        <vt:i4>0</vt:i4>
      </vt:variant>
      <vt:variant>
        <vt:i4>5</vt:i4>
      </vt:variant>
      <vt:variant>
        <vt:lpwstr/>
      </vt:variant>
      <vt:variant>
        <vt:lpwstr>_Toc186825768</vt:lpwstr>
      </vt:variant>
      <vt:variant>
        <vt:i4>1310770</vt:i4>
      </vt:variant>
      <vt:variant>
        <vt:i4>392</vt:i4>
      </vt:variant>
      <vt:variant>
        <vt:i4>0</vt:i4>
      </vt:variant>
      <vt:variant>
        <vt:i4>5</vt:i4>
      </vt:variant>
      <vt:variant>
        <vt:lpwstr/>
      </vt:variant>
      <vt:variant>
        <vt:lpwstr>_Toc186825767</vt:lpwstr>
      </vt:variant>
      <vt:variant>
        <vt:i4>1310770</vt:i4>
      </vt:variant>
      <vt:variant>
        <vt:i4>386</vt:i4>
      </vt:variant>
      <vt:variant>
        <vt:i4>0</vt:i4>
      </vt:variant>
      <vt:variant>
        <vt:i4>5</vt:i4>
      </vt:variant>
      <vt:variant>
        <vt:lpwstr/>
      </vt:variant>
      <vt:variant>
        <vt:lpwstr>_Toc186825766</vt:lpwstr>
      </vt:variant>
      <vt:variant>
        <vt:i4>1310770</vt:i4>
      </vt:variant>
      <vt:variant>
        <vt:i4>380</vt:i4>
      </vt:variant>
      <vt:variant>
        <vt:i4>0</vt:i4>
      </vt:variant>
      <vt:variant>
        <vt:i4>5</vt:i4>
      </vt:variant>
      <vt:variant>
        <vt:lpwstr/>
      </vt:variant>
      <vt:variant>
        <vt:lpwstr>_Toc186825765</vt:lpwstr>
      </vt:variant>
      <vt:variant>
        <vt:i4>1310770</vt:i4>
      </vt:variant>
      <vt:variant>
        <vt:i4>374</vt:i4>
      </vt:variant>
      <vt:variant>
        <vt:i4>0</vt:i4>
      </vt:variant>
      <vt:variant>
        <vt:i4>5</vt:i4>
      </vt:variant>
      <vt:variant>
        <vt:lpwstr/>
      </vt:variant>
      <vt:variant>
        <vt:lpwstr>_Toc186825764</vt:lpwstr>
      </vt:variant>
      <vt:variant>
        <vt:i4>1310770</vt:i4>
      </vt:variant>
      <vt:variant>
        <vt:i4>368</vt:i4>
      </vt:variant>
      <vt:variant>
        <vt:i4>0</vt:i4>
      </vt:variant>
      <vt:variant>
        <vt:i4>5</vt:i4>
      </vt:variant>
      <vt:variant>
        <vt:lpwstr/>
      </vt:variant>
      <vt:variant>
        <vt:lpwstr>_Toc186825763</vt:lpwstr>
      </vt:variant>
      <vt:variant>
        <vt:i4>1310770</vt:i4>
      </vt:variant>
      <vt:variant>
        <vt:i4>362</vt:i4>
      </vt:variant>
      <vt:variant>
        <vt:i4>0</vt:i4>
      </vt:variant>
      <vt:variant>
        <vt:i4>5</vt:i4>
      </vt:variant>
      <vt:variant>
        <vt:lpwstr/>
      </vt:variant>
      <vt:variant>
        <vt:lpwstr>_Toc186825762</vt:lpwstr>
      </vt:variant>
      <vt:variant>
        <vt:i4>1310770</vt:i4>
      </vt:variant>
      <vt:variant>
        <vt:i4>356</vt:i4>
      </vt:variant>
      <vt:variant>
        <vt:i4>0</vt:i4>
      </vt:variant>
      <vt:variant>
        <vt:i4>5</vt:i4>
      </vt:variant>
      <vt:variant>
        <vt:lpwstr/>
      </vt:variant>
      <vt:variant>
        <vt:lpwstr>_Toc186825761</vt:lpwstr>
      </vt:variant>
      <vt:variant>
        <vt:i4>1310770</vt:i4>
      </vt:variant>
      <vt:variant>
        <vt:i4>350</vt:i4>
      </vt:variant>
      <vt:variant>
        <vt:i4>0</vt:i4>
      </vt:variant>
      <vt:variant>
        <vt:i4>5</vt:i4>
      </vt:variant>
      <vt:variant>
        <vt:lpwstr/>
      </vt:variant>
      <vt:variant>
        <vt:lpwstr>_Toc186825760</vt:lpwstr>
      </vt:variant>
      <vt:variant>
        <vt:i4>1507378</vt:i4>
      </vt:variant>
      <vt:variant>
        <vt:i4>344</vt:i4>
      </vt:variant>
      <vt:variant>
        <vt:i4>0</vt:i4>
      </vt:variant>
      <vt:variant>
        <vt:i4>5</vt:i4>
      </vt:variant>
      <vt:variant>
        <vt:lpwstr/>
      </vt:variant>
      <vt:variant>
        <vt:lpwstr>_Toc186825759</vt:lpwstr>
      </vt:variant>
      <vt:variant>
        <vt:i4>1507378</vt:i4>
      </vt:variant>
      <vt:variant>
        <vt:i4>338</vt:i4>
      </vt:variant>
      <vt:variant>
        <vt:i4>0</vt:i4>
      </vt:variant>
      <vt:variant>
        <vt:i4>5</vt:i4>
      </vt:variant>
      <vt:variant>
        <vt:lpwstr/>
      </vt:variant>
      <vt:variant>
        <vt:lpwstr>_Toc186825758</vt:lpwstr>
      </vt:variant>
      <vt:variant>
        <vt:i4>1507378</vt:i4>
      </vt:variant>
      <vt:variant>
        <vt:i4>332</vt:i4>
      </vt:variant>
      <vt:variant>
        <vt:i4>0</vt:i4>
      </vt:variant>
      <vt:variant>
        <vt:i4>5</vt:i4>
      </vt:variant>
      <vt:variant>
        <vt:lpwstr/>
      </vt:variant>
      <vt:variant>
        <vt:lpwstr>_Toc186825757</vt:lpwstr>
      </vt:variant>
      <vt:variant>
        <vt:i4>1507378</vt:i4>
      </vt:variant>
      <vt:variant>
        <vt:i4>326</vt:i4>
      </vt:variant>
      <vt:variant>
        <vt:i4>0</vt:i4>
      </vt:variant>
      <vt:variant>
        <vt:i4>5</vt:i4>
      </vt:variant>
      <vt:variant>
        <vt:lpwstr/>
      </vt:variant>
      <vt:variant>
        <vt:lpwstr>_Toc186825756</vt:lpwstr>
      </vt:variant>
      <vt:variant>
        <vt:i4>1507378</vt:i4>
      </vt:variant>
      <vt:variant>
        <vt:i4>320</vt:i4>
      </vt:variant>
      <vt:variant>
        <vt:i4>0</vt:i4>
      </vt:variant>
      <vt:variant>
        <vt:i4>5</vt:i4>
      </vt:variant>
      <vt:variant>
        <vt:lpwstr/>
      </vt:variant>
      <vt:variant>
        <vt:lpwstr>_Toc186825755</vt:lpwstr>
      </vt:variant>
      <vt:variant>
        <vt:i4>1507378</vt:i4>
      </vt:variant>
      <vt:variant>
        <vt:i4>314</vt:i4>
      </vt:variant>
      <vt:variant>
        <vt:i4>0</vt:i4>
      </vt:variant>
      <vt:variant>
        <vt:i4>5</vt:i4>
      </vt:variant>
      <vt:variant>
        <vt:lpwstr/>
      </vt:variant>
      <vt:variant>
        <vt:lpwstr>_Toc186825754</vt:lpwstr>
      </vt:variant>
      <vt:variant>
        <vt:i4>1507378</vt:i4>
      </vt:variant>
      <vt:variant>
        <vt:i4>308</vt:i4>
      </vt:variant>
      <vt:variant>
        <vt:i4>0</vt:i4>
      </vt:variant>
      <vt:variant>
        <vt:i4>5</vt:i4>
      </vt:variant>
      <vt:variant>
        <vt:lpwstr/>
      </vt:variant>
      <vt:variant>
        <vt:lpwstr>_Toc186825753</vt:lpwstr>
      </vt:variant>
      <vt:variant>
        <vt:i4>1507378</vt:i4>
      </vt:variant>
      <vt:variant>
        <vt:i4>302</vt:i4>
      </vt:variant>
      <vt:variant>
        <vt:i4>0</vt:i4>
      </vt:variant>
      <vt:variant>
        <vt:i4>5</vt:i4>
      </vt:variant>
      <vt:variant>
        <vt:lpwstr/>
      </vt:variant>
      <vt:variant>
        <vt:lpwstr>_Toc186825752</vt:lpwstr>
      </vt:variant>
      <vt:variant>
        <vt:i4>1507378</vt:i4>
      </vt:variant>
      <vt:variant>
        <vt:i4>296</vt:i4>
      </vt:variant>
      <vt:variant>
        <vt:i4>0</vt:i4>
      </vt:variant>
      <vt:variant>
        <vt:i4>5</vt:i4>
      </vt:variant>
      <vt:variant>
        <vt:lpwstr/>
      </vt:variant>
      <vt:variant>
        <vt:lpwstr>_Toc186825751</vt:lpwstr>
      </vt:variant>
      <vt:variant>
        <vt:i4>1507378</vt:i4>
      </vt:variant>
      <vt:variant>
        <vt:i4>290</vt:i4>
      </vt:variant>
      <vt:variant>
        <vt:i4>0</vt:i4>
      </vt:variant>
      <vt:variant>
        <vt:i4>5</vt:i4>
      </vt:variant>
      <vt:variant>
        <vt:lpwstr/>
      </vt:variant>
      <vt:variant>
        <vt:lpwstr>_Toc186825750</vt:lpwstr>
      </vt:variant>
      <vt:variant>
        <vt:i4>1441842</vt:i4>
      </vt:variant>
      <vt:variant>
        <vt:i4>284</vt:i4>
      </vt:variant>
      <vt:variant>
        <vt:i4>0</vt:i4>
      </vt:variant>
      <vt:variant>
        <vt:i4>5</vt:i4>
      </vt:variant>
      <vt:variant>
        <vt:lpwstr/>
      </vt:variant>
      <vt:variant>
        <vt:lpwstr>_Toc186825749</vt:lpwstr>
      </vt:variant>
      <vt:variant>
        <vt:i4>1441842</vt:i4>
      </vt:variant>
      <vt:variant>
        <vt:i4>278</vt:i4>
      </vt:variant>
      <vt:variant>
        <vt:i4>0</vt:i4>
      </vt:variant>
      <vt:variant>
        <vt:i4>5</vt:i4>
      </vt:variant>
      <vt:variant>
        <vt:lpwstr/>
      </vt:variant>
      <vt:variant>
        <vt:lpwstr>_Toc186825748</vt:lpwstr>
      </vt:variant>
      <vt:variant>
        <vt:i4>1441842</vt:i4>
      </vt:variant>
      <vt:variant>
        <vt:i4>272</vt:i4>
      </vt:variant>
      <vt:variant>
        <vt:i4>0</vt:i4>
      </vt:variant>
      <vt:variant>
        <vt:i4>5</vt:i4>
      </vt:variant>
      <vt:variant>
        <vt:lpwstr/>
      </vt:variant>
      <vt:variant>
        <vt:lpwstr>_Toc186825747</vt:lpwstr>
      </vt:variant>
      <vt:variant>
        <vt:i4>1441842</vt:i4>
      </vt:variant>
      <vt:variant>
        <vt:i4>266</vt:i4>
      </vt:variant>
      <vt:variant>
        <vt:i4>0</vt:i4>
      </vt:variant>
      <vt:variant>
        <vt:i4>5</vt:i4>
      </vt:variant>
      <vt:variant>
        <vt:lpwstr/>
      </vt:variant>
      <vt:variant>
        <vt:lpwstr>_Toc186825746</vt:lpwstr>
      </vt:variant>
      <vt:variant>
        <vt:i4>1441842</vt:i4>
      </vt:variant>
      <vt:variant>
        <vt:i4>260</vt:i4>
      </vt:variant>
      <vt:variant>
        <vt:i4>0</vt:i4>
      </vt:variant>
      <vt:variant>
        <vt:i4>5</vt:i4>
      </vt:variant>
      <vt:variant>
        <vt:lpwstr/>
      </vt:variant>
      <vt:variant>
        <vt:lpwstr>_Toc186825745</vt:lpwstr>
      </vt:variant>
      <vt:variant>
        <vt:i4>1441842</vt:i4>
      </vt:variant>
      <vt:variant>
        <vt:i4>254</vt:i4>
      </vt:variant>
      <vt:variant>
        <vt:i4>0</vt:i4>
      </vt:variant>
      <vt:variant>
        <vt:i4>5</vt:i4>
      </vt:variant>
      <vt:variant>
        <vt:lpwstr/>
      </vt:variant>
      <vt:variant>
        <vt:lpwstr>_Toc186825744</vt:lpwstr>
      </vt:variant>
      <vt:variant>
        <vt:i4>1441842</vt:i4>
      </vt:variant>
      <vt:variant>
        <vt:i4>248</vt:i4>
      </vt:variant>
      <vt:variant>
        <vt:i4>0</vt:i4>
      </vt:variant>
      <vt:variant>
        <vt:i4>5</vt:i4>
      </vt:variant>
      <vt:variant>
        <vt:lpwstr/>
      </vt:variant>
      <vt:variant>
        <vt:lpwstr>_Toc186825743</vt:lpwstr>
      </vt:variant>
      <vt:variant>
        <vt:i4>1441842</vt:i4>
      </vt:variant>
      <vt:variant>
        <vt:i4>242</vt:i4>
      </vt:variant>
      <vt:variant>
        <vt:i4>0</vt:i4>
      </vt:variant>
      <vt:variant>
        <vt:i4>5</vt:i4>
      </vt:variant>
      <vt:variant>
        <vt:lpwstr/>
      </vt:variant>
      <vt:variant>
        <vt:lpwstr>_Toc186825742</vt:lpwstr>
      </vt:variant>
      <vt:variant>
        <vt:i4>1441842</vt:i4>
      </vt:variant>
      <vt:variant>
        <vt:i4>236</vt:i4>
      </vt:variant>
      <vt:variant>
        <vt:i4>0</vt:i4>
      </vt:variant>
      <vt:variant>
        <vt:i4>5</vt:i4>
      </vt:variant>
      <vt:variant>
        <vt:lpwstr/>
      </vt:variant>
      <vt:variant>
        <vt:lpwstr>_Toc186825741</vt:lpwstr>
      </vt:variant>
      <vt:variant>
        <vt:i4>1441842</vt:i4>
      </vt:variant>
      <vt:variant>
        <vt:i4>230</vt:i4>
      </vt:variant>
      <vt:variant>
        <vt:i4>0</vt:i4>
      </vt:variant>
      <vt:variant>
        <vt:i4>5</vt:i4>
      </vt:variant>
      <vt:variant>
        <vt:lpwstr/>
      </vt:variant>
      <vt:variant>
        <vt:lpwstr>_Toc186825740</vt:lpwstr>
      </vt:variant>
      <vt:variant>
        <vt:i4>1114162</vt:i4>
      </vt:variant>
      <vt:variant>
        <vt:i4>224</vt:i4>
      </vt:variant>
      <vt:variant>
        <vt:i4>0</vt:i4>
      </vt:variant>
      <vt:variant>
        <vt:i4>5</vt:i4>
      </vt:variant>
      <vt:variant>
        <vt:lpwstr/>
      </vt:variant>
      <vt:variant>
        <vt:lpwstr>_Toc186825739</vt:lpwstr>
      </vt:variant>
      <vt:variant>
        <vt:i4>1114162</vt:i4>
      </vt:variant>
      <vt:variant>
        <vt:i4>218</vt:i4>
      </vt:variant>
      <vt:variant>
        <vt:i4>0</vt:i4>
      </vt:variant>
      <vt:variant>
        <vt:i4>5</vt:i4>
      </vt:variant>
      <vt:variant>
        <vt:lpwstr/>
      </vt:variant>
      <vt:variant>
        <vt:lpwstr>_Toc186825738</vt:lpwstr>
      </vt:variant>
      <vt:variant>
        <vt:i4>1114162</vt:i4>
      </vt:variant>
      <vt:variant>
        <vt:i4>212</vt:i4>
      </vt:variant>
      <vt:variant>
        <vt:i4>0</vt:i4>
      </vt:variant>
      <vt:variant>
        <vt:i4>5</vt:i4>
      </vt:variant>
      <vt:variant>
        <vt:lpwstr/>
      </vt:variant>
      <vt:variant>
        <vt:lpwstr>_Toc186825737</vt:lpwstr>
      </vt:variant>
      <vt:variant>
        <vt:i4>1114162</vt:i4>
      </vt:variant>
      <vt:variant>
        <vt:i4>206</vt:i4>
      </vt:variant>
      <vt:variant>
        <vt:i4>0</vt:i4>
      </vt:variant>
      <vt:variant>
        <vt:i4>5</vt:i4>
      </vt:variant>
      <vt:variant>
        <vt:lpwstr/>
      </vt:variant>
      <vt:variant>
        <vt:lpwstr>_Toc186825736</vt:lpwstr>
      </vt:variant>
      <vt:variant>
        <vt:i4>1114162</vt:i4>
      </vt:variant>
      <vt:variant>
        <vt:i4>200</vt:i4>
      </vt:variant>
      <vt:variant>
        <vt:i4>0</vt:i4>
      </vt:variant>
      <vt:variant>
        <vt:i4>5</vt:i4>
      </vt:variant>
      <vt:variant>
        <vt:lpwstr/>
      </vt:variant>
      <vt:variant>
        <vt:lpwstr>_Toc186825735</vt:lpwstr>
      </vt:variant>
      <vt:variant>
        <vt:i4>1114162</vt:i4>
      </vt:variant>
      <vt:variant>
        <vt:i4>194</vt:i4>
      </vt:variant>
      <vt:variant>
        <vt:i4>0</vt:i4>
      </vt:variant>
      <vt:variant>
        <vt:i4>5</vt:i4>
      </vt:variant>
      <vt:variant>
        <vt:lpwstr/>
      </vt:variant>
      <vt:variant>
        <vt:lpwstr>_Toc186825734</vt:lpwstr>
      </vt:variant>
      <vt:variant>
        <vt:i4>1114162</vt:i4>
      </vt:variant>
      <vt:variant>
        <vt:i4>188</vt:i4>
      </vt:variant>
      <vt:variant>
        <vt:i4>0</vt:i4>
      </vt:variant>
      <vt:variant>
        <vt:i4>5</vt:i4>
      </vt:variant>
      <vt:variant>
        <vt:lpwstr/>
      </vt:variant>
      <vt:variant>
        <vt:lpwstr>_Toc186825733</vt:lpwstr>
      </vt:variant>
      <vt:variant>
        <vt:i4>1114162</vt:i4>
      </vt:variant>
      <vt:variant>
        <vt:i4>182</vt:i4>
      </vt:variant>
      <vt:variant>
        <vt:i4>0</vt:i4>
      </vt:variant>
      <vt:variant>
        <vt:i4>5</vt:i4>
      </vt:variant>
      <vt:variant>
        <vt:lpwstr/>
      </vt:variant>
      <vt:variant>
        <vt:lpwstr>_Toc186825732</vt:lpwstr>
      </vt:variant>
      <vt:variant>
        <vt:i4>1114162</vt:i4>
      </vt:variant>
      <vt:variant>
        <vt:i4>176</vt:i4>
      </vt:variant>
      <vt:variant>
        <vt:i4>0</vt:i4>
      </vt:variant>
      <vt:variant>
        <vt:i4>5</vt:i4>
      </vt:variant>
      <vt:variant>
        <vt:lpwstr/>
      </vt:variant>
      <vt:variant>
        <vt:lpwstr>_Toc186825731</vt:lpwstr>
      </vt:variant>
      <vt:variant>
        <vt:i4>1114162</vt:i4>
      </vt:variant>
      <vt:variant>
        <vt:i4>170</vt:i4>
      </vt:variant>
      <vt:variant>
        <vt:i4>0</vt:i4>
      </vt:variant>
      <vt:variant>
        <vt:i4>5</vt:i4>
      </vt:variant>
      <vt:variant>
        <vt:lpwstr/>
      </vt:variant>
      <vt:variant>
        <vt:lpwstr>_Toc186825730</vt:lpwstr>
      </vt:variant>
      <vt:variant>
        <vt:i4>1048626</vt:i4>
      </vt:variant>
      <vt:variant>
        <vt:i4>164</vt:i4>
      </vt:variant>
      <vt:variant>
        <vt:i4>0</vt:i4>
      </vt:variant>
      <vt:variant>
        <vt:i4>5</vt:i4>
      </vt:variant>
      <vt:variant>
        <vt:lpwstr/>
      </vt:variant>
      <vt:variant>
        <vt:lpwstr>_Toc186825729</vt:lpwstr>
      </vt:variant>
      <vt:variant>
        <vt:i4>1048626</vt:i4>
      </vt:variant>
      <vt:variant>
        <vt:i4>158</vt:i4>
      </vt:variant>
      <vt:variant>
        <vt:i4>0</vt:i4>
      </vt:variant>
      <vt:variant>
        <vt:i4>5</vt:i4>
      </vt:variant>
      <vt:variant>
        <vt:lpwstr/>
      </vt:variant>
      <vt:variant>
        <vt:lpwstr>_Toc186825728</vt:lpwstr>
      </vt:variant>
      <vt:variant>
        <vt:i4>1048626</vt:i4>
      </vt:variant>
      <vt:variant>
        <vt:i4>152</vt:i4>
      </vt:variant>
      <vt:variant>
        <vt:i4>0</vt:i4>
      </vt:variant>
      <vt:variant>
        <vt:i4>5</vt:i4>
      </vt:variant>
      <vt:variant>
        <vt:lpwstr/>
      </vt:variant>
      <vt:variant>
        <vt:lpwstr>_Toc186825727</vt:lpwstr>
      </vt:variant>
      <vt:variant>
        <vt:i4>1048626</vt:i4>
      </vt:variant>
      <vt:variant>
        <vt:i4>146</vt:i4>
      </vt:variant>
      <vt:variant>
        <vt:i4>0</vt:i4>
      </vt:variant>
      <vt:variant>
        <vt:i4>5</vt:i4>
      </vt:variant>
      <vt:variant>
        <vt:lpwstr/>
      </vt:variant>
      <vt:variant>
        <vt:lpwstr>_Toc186825726</vt:lpwstr>
      </vt:variant>
      <vt:variant>
        <vt:i4>1048626</vt:i4>
      </vt:variant>
      <vt:variant>
        <vt:i4>140</vt:i4>
      </vt:variant>
      <vt:variant>
        <vt:i4>0</vt:i4>
      </vt:variant>
      <vt:variant>
        <vt:i4>5</vt:i4>
      </vt:variant>
      <vt:variant>
        <vt:lpwstr/>
      </vt:variant>
      <vt:variant>
        <vt:lpwstr>_Toc186825725</vt:lpwstr>
      </vt:variant>
      <vt:variant>
        <vt:i4>1048626</vt:i4>
      </vt:variant>
      <vt:variant>
        <vt:i4>134</vt:i4>
      </vt:variant>
      <vt:variant>
        <vt:i4>0</vt:i4>
      </vt:variant>
      <vt:variant>
        <vt:i4>5</vt:i4>
      </vt:variant>
      <vt:variant>
        <vt:lpwstr/>
      </vt:variant>
      <vt:variant>
        <vt:lpwstr>_Toc186825724</vt:lpwstr>
      </vt:variant>
      <vt:variant>
        <vt:i4>1048626</vt:i4>
      </vt:variant>
      <vt:variant>
        <vt:i4>128</vt:i4>
      </vt:variant>
      <vt:variant>
        <vt:i4>0</vt:i4>
      </vt:variant>
      <vt:variant>
        <vt:i4>5</vt:i4>
      </vt:variant>
      <vt:variant>
        <vt:lpwstr/>
      </vt:variant>
      <vt:variant>
        <vt:lpwstr>_Toc186825723</vt:lpwstr>
      </vt:variant>
      <vt:variant>
        <vt:i4>1048626</vt:i4>
      </vt:variant>
      <vt:variant>
        <vt:i4>122</vt:i4>
      </vt:variant>
      <vt:variant>
        <vt:i4>0</vt:i4>
      </vt:variant>
      <vt:variant>
        <vt:i4>5</vt:i4>
      </vt:variant>
      <vt:variant>
        <vt:lpwstr/>
      </vt:variant>
      <vt:variant>
        <vt:lpwstr>_Toc186825722</vt:lpwstr>
      </vt:variant>
      <vt:variant>
        <vt:i4>1048626</vt:i4>
      </vt:variant>
      <vt:variant>
        <vt:i4>116</vt:i4>
      </vt:variant>
      <vt:variant>
        <vt:i4>0</vt:i4>
      </vt:variant>
      <vt:variant>
        <vt:i4>5</vt:i4>
      </vt:variant>
      <vt:variant>
        <vt:lpwstr/>
      </vt:variant>
      <vt:variant>
        <vt:lpwstr>_Toc186825721</vt:lpwstr>
      </vt:variant>
      <vt:variant>
        <vt:i4>1048626</vt:i4>
      </vt:variant>
      <vt:variant>
        <vt:i4>110</vt:i4>
      </vt:variant>
      <vt:variant>
        <vt:i4>0</vt:i4>
      </vt:variant>
      <vt:variant>
        <vt:i4>5</vt:i4>
      </vt:variant>
      <vt:variant>
        <vt:lpwstr/>
      </vt:variant>
      <vt:variant>
        <vt:lpwstr>_Toc186825720</vt:lpwstr>
      </vt:variant>
      <vt:variant>
        <vt:i4>1245234</vt:i4>
      </vt:variant>
      <vt:variant>
        <vt:i4>104</vt:i4>
      </vt:variant>
      <vt:variant>
        <vt:i4>0</vt:i4>
      </vt:variant>
      <vt:variant>
        <vt:i4>5</vt:i4>
      </vt:variant>
      <vt:variant>
        <vt:lpwstr/>
      </vt:variant>
      <vt:variant>
        <vt:lpwstr>_Toc186825719</vt:lpwstr>
      </vt:variant>
      <vt:variant>
        <vt:i4>1245234</vt:i4>
      </vt:variant>
      <vt:variant>
        <vt:i4>98</vt:i4>
      </vt:variant>
      <vt:variant>
        <vt:i4>0</vt:i4>
      </vt:variant>
      <vt:variant>
        <vt:i4>5</vt:i4>
      </vt:variant>
      <vt:variant>
        <vt:lpwstr/>
      </vt:variant>
      <vt:variant>
        <vt:lpwstr>_Toc186825718</vt:lpwstr>
      </vt:variant>
      <vt:variant>
        <vt:i4>1245234</vt:i4>
      </vt:variant>
      <vt:variant>
        <vt:i4>92</vt:i4>
      </vt:variant>
      <vt:variant>
        <vt:i4>0</vt:i4>
      </vt:variant>
      <vt:variant>
        <vt:i4>5</vt:i4>
      </vt:variant>
      <vt:variant>
        <vt:lpwstr/>
      </vt:variant>
      <vt:variant>
        <vt:lpwstr>_Toc186825717</vt:lpwstr>
      </vt:variant>
      <vt:variant>
        <vt:i4>1245234</vt:i4>
      </vt:variant>
      <vt:variant>
        <vt:i4>86</vt:i4>
      </vt:variant>
      <vt:variant>
        <vt:i4>0</vt:i4>
      </vt:variant>
      <vt:variant>
        <vt:i4>5</vt:i4>
      </vt:variant>
      <vt:variant>
        <vt:lpwstr/>
      </vt:variant>
      <vt:variant>
        <vt:lpwstr>_Toc186825716</vt:lpwstr>
      </vt:variant>
      <vt:variant>
        <vt:i4>1245234</vt:i4>
      </vt:variant>
      <vt:variant>
        <vt:i4>80</vt:i4>
      </vt:variant>
      <vt:variant>
        <vt:i4>0</vt:i4>
      </vt:variant>
      <vt:variant>
        <vt:i4>5</vt:i4>
      </vt:variant>
      <vt:variant>
        <vt:lpwstr/>
      </vt:variant>
      <vt:variant>
        <vt:lpwstr>_Toc186825715</vt:lpwstr>
      </vt:variant>
      <vt:variant>
        <vt:i4>1245234</vt:i4>
      </vt:variant>
      <vt:variant>
        <vt:i4>74</vt:i4>
      </vt:variant>
      <vt:variant>
        <vt:i4>0</vt:i4>
      </vt:variant>
      <vt:variant>
        <vt:i4>5</vt:i4>
      </vt:variant>
      <vt:variant>
        <vt:lpwstr/>
      </vt:variant>
      <vt:variant>
        <vt:lpwstr>_Toc186825714</vt:lpwstr>
      </vt:variant>
      <vt:variant>
        <vt:i4>1245234</vt:i4>
      </vt:variant>
      <vt:variant>
        <vt:i4>68</vt:i4>
      </vt:variant>
      <vt:variant>
        <vt:i4>0</vt:i4>
      </vt:variant>
      <vt:variant>
        <vt:i4>5</vt:i4>
      </vt:variant>
      <vt:variant>
        <vt:lpwstr/>
      </vt:variant>
      <vt:variant>
        <vt:lpwstr>_Toc186825713</vt:lpwstr>
      </vt:variant>
      <vt:variant>
        <vt:i4>1245234</vt:i4>
      </vt:variant>
      <vt:variant>
        <vt:i4>62</vt:i4>
      </vt:variant>
      <vt:variant>
        <vt:i4>0</vt:i4>
      </vt:variant>
      <vt:variant>
        <vt:i4>5</vt:i4>
      </vt:variant>
      <vt:variant>
        <vt:lpwstr/>
      </vt:variant>
      <vt:variant>
        <vt:lpwstr>_Toc186825712</vt:lpwstr>
      </vt:variant>
      <vt:variant>
        <vt:i4>1245234</vt:i4>
      </vt:variant>
      <vt:variant>
        <vt:i4>56</vt:i4>
      </vt:variant>
      <vt:variant>
        <vt:i4>0</vt:i4>
      </vt:variant>
      <vt:variant>
        <vt:i4>5</vt:i4>
      </vt:variant>
      <vt:variant>
        <vt:lpwstr/>
      </vt:variant>
      <vt:variant>
        <vt:lpwstr>_Toc186825711</vt:lpwstr>
      </vt:variant>
      <vt:variant>
        <vt:i4>1245234</vt:i4>
      </vt:variant>
      <vt:variant>
        <vt:i4>50</vt:i4>
      </vt:variant>
      <vt:variant>
        <vt:i4>0</vt:i4>
      </vt:variant>
      <vt:variant>
        <vt:i4>5</vt:i4>
      </vt:variant>
      <vt:variant>
        <vt:lpwstr/>
      </vt:variant>
      <vt:variant>
        <vt:lpwstr>_Toc186825710</vt:lpwstr>
      </vt:variant>
      <vt:variant>
        <vt:i4>1179698</vt:i4>
      </vt:variant>
      <vt:variant>
        <vt:i4>44</vt:i4>
      </vt:variant>
      <vt:variant>
        <vt:i4>0</vt:i4>
      </vt:variant>
      <vt:variant>
        <vt:i4>5</vt:i4>
      </vt:variant>
      <vt:variant>
        <vt:lpwstr/>
      </vt:variant>
      <vt:variant>
        <vt:lpwstr>_Toc186825709</vt:lpwstr>
      </vt:variant>
      <vt:variant>
        <vt:i4>1179698</vt:i4>
      </vt:variant>
      <vt:variant>
        <vt:i4>38</vt:i4>
      </vt:variant>
      <vt:variant>
        <vt:i4>0</vt:i4>
      </vt:variant>
      <vt:variant>
        <vt:i4>5</vt:i4>
      </vt:variant>
      <vt:variant>
        <vt:lpwstr/>
      </vt:variant>
      <vt:variant>
        <vt:lpwstr>_Toc186825708</vt:lpwstr>
      </vt:variant>
      <vt:variant>
        <vt:i4>1179698</vt:i4>
      </vt:variant>
      <vt:variant>
        <vt:i4>32</vt:i4>
      </vt:variant>
      <vt:variant>
        <vt:i4>0</vt:i4>
      </vt:variant>
      <vt:variant>
        <vt:i4>5</vt:i4>
      </vt:variant>
      <vt:variant>
        <vt:lpwstr/>
      </vt:variant>
      <vt:variant>
        <vt:lpwstr>_Toc186825707</vt:lpwstr>
      </vt:variant>
      <vt:variant>
        <vt:i4>1179698</vt:i4>
      </vt:variant>
      <vt:variant>
        <vt:i4>26</vt:i4>
      </vt:variant>
      <vt:variant>
        <vt:i4>0</vt:i4>
      </vt:variant>
      <vt:variant>
        <vt:i4>5</vt:i4>
      </vt:variant>
      <vt:variant>
        <vt:lpwstr/>
      </vt:variant>
      <vt:variant>
        <vt:lpwstr>_Toc186825706</vt:lpwstr>
      </vt:variant>
      <vt:variant>
        <vt:i4>1179698</vt:i4>
      </vt:variant>
      <vt:variant>
        <vt:i4>20</vt:i4>
      </vt:variant>
      <vt:variant>
        <vt:i4>0</vt:i4>
      </vt:variant>
      <vt:variant>
        <vt:i4>5</vt:i4>
      </vt:variant>
      <vt:variant>
        <vt:lpwstr/>
      </vt:variant>
      <vt:variant>
        <vt:lpwstr>_Toc186825705</vt:lpwstr>
      </vt:variant>
      <vt:variant>
        <vt:i4>1179698</vt:i4>
      </vt:variant>
      <vt:variant>
        <vt:i4>14</vt:i4>
      </vt:variant>
      <vt:variant>
        <vt:i4>0</vt:i4>
      </vt:variant>
      <vt:variant>
        <vt:i4>5</vt:i4>
      </vt:variant>
      <vt:variant>
        <vt:lpwstr/>
      </vt:variant>
      <vt:variant>
        <vt:lpwstr>_Toc186825704</vt:lpwstr>
      </vt:variant>
      <vt:variant>
        <vt:i4>1179698</vt:i4>
      </vt:variant>
      <vt:variant>
        <vt:i4>8</vt:i4>
      </vt:variant>
      <vt:variant>
        <vt:i4>0</vt:i4>
      </vt:variant>
      <vt:variant>
        <vt:i4>5</vt:i4>
      </vt:variant>
      <vt:variant>
        <vt:lpwstr/>
      </vt:variant>
      <vt:variant>
        <vt:lpwstr>_Toc186825703</vt:lpwstr>
      </vt:variant>
      <vt:variant>
        <vt:i4>1179698</vt:i4>
      </vt:variant>
      <vt:variant>
        <vt:i4>2</vt:i4>
      </vt:variant>
      <vt:variant>
        <vt:i4>0</vt:i4>
      </vt:variant>
      <vt:variant>
        <vt:i4>5</vt:i4>
      </vt:variant>
      <vt:variant>
        <vt:lpwstr/>
      </vt:variant>
      <vt:variant>
        <vt:lpwstr>_Toc186825702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subject/>
  <dc:creator>Welcome</dc:creator>
  <cp:keywords/>
  <cp:lastModifiedBy>Lưu Bình</cp:lastModifiedBy>
  <cp:revision>2</cp:revision>
  <dcterms:created xsi:type="dcterms:W3CDTF">2025-01-03T12:51:00Z</dcterms:created>
  <dcterms:modified xsi:type="dcterms:W3CDTF">2025-01-03T12:51:00Z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2023-12-20T00:00:00Z</vt:filetime>
  </property>
  <property fmtid="{D5CDD505-2E9C-101B-9397-08002B2CF9AE}" pid="3" name="Creator">
    <vt:lpwstr>Writer</vt:lpwstr>
  </property>
  <property fmtid="{D5CDD505-2E9C-101B-9397-08002B2CF9AE}" pid="4" name="LastSaved">
    <vt:filetime>2024-10-05T00:00:00Z</vt:filetime>
  </property>
  <property fmtid="{D5CDD505-2E9C-101B-9397-08002B2CF9AE}" pid="5" name="Producer">
    <vt:lpwstr>3-Heights(TM) PDF Security Shell 4.8.25.2 (http://www.pdf-tools.com)</vt:lpwstr>
  </property>
  <property fmtid="{D5CDD505-2E9C-101B-9397-08002B2CF9AE}" pid="6" name="ContentTypeId">
    <vt:lpwstr>0x0101003AA77D8DEF4A554E801E4A45A927EFD0</vt:lpwstr>
  </property>
</Properties>
</file>